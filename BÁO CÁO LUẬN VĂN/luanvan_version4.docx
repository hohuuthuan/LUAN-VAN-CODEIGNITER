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5258A" w14:textId="6C8E27C8" w:rsidR="00D04BF9" w:rsidRDefault="00D04BF9" w:rsidP="007A10B8">
      <w:pPr>
        <w:jc w:val="center"/>
        <w:rPr>
          <w:b/>
          <w:sz w:val="28"/>
          <w:szCs w:val="28"/>
          <w:lang w:val="es-ES"/>
        </w:rPr>
      </w:pPr>
      <w:r>
        <w:rPr>
          <w:b/>
          <w:sz w:val="28"/>
          <w:szCs w:val="28"/>
          <w:lang w:val="es-ES"/>
        </w:rPr>
        <w:t>BỘ GIÁO DỤC VÀ ĐÀO TẠO</w:t>
      </w:r>
    </w:p>
    <w:p w14:paraId="21B946B7" w14:textId="6BB853D6" w:rsidR="00D04BF9" w:rsidRDefault="00D04BF9" w:rsidP="007A10B8">
      <w:pPr>
        <w:jc w:val="center"/>
        <w:rPr>
          <w:b/>
          <w:sz w:val="28"/>
          <w:szCs w:val="28"/>
          <w:lang w:val="es-ES"/>
        </w:rPr>
      </w:pPr>
      <w:r>
        <w:rPr>
          <w:b/>
          <w:sz w:val="28"/>
          <w:szCs w:val="28"/>
          <w:lang w:val="es-ES"/>
        </w:rPr>
        <w:t>TRƯỜNG ĐẠI HỌC CẦN THƠ</w:t>
      </w:r>
    </w:p>
    <w:p w14:paraId="5BDA95F9" w14:textId="77777777" w:rsidR="00D04BF9" w:rsidRDefault="00D04BF9" w:rsidP="007A10B8">
      <w:pPr>
        <w:jc w:val="center"/>
        <w:rPr>
          <w:b/>
          <w:sz w:val="28"/>
          <w:szCs w:val="28"/>
          <w:lang w:val="es-ES"/>
        </w:rPr>
      </w:pPr>
      <w:r>
        <w:rPr>
          <w:b/>
          <w:sz w:val="28"/>
          <w:szCs w:val="28"/>
          <w:lang w:val="es-ES"/>
        </w:rPr>
        <w:t>TRƯỜNG CÔNG NGHỆ THÔNG TIN &amp; TRUYỀN THÔNG</w:t>
      </w:r>
    </w:p>
    <w:p w14:paraId="562D3E42" w14:textId="77777777" w:rsidR="00D04BF9" w:rsidRDefault="00D04BF9" w:rsidP="00DF719C">
      <w:pPr>
        <w:rPr>
          <w:b/>
          <w:sz w:val="28"/>
          <w:szCs w:val="28"/>
          <w:lang w:val="es-ES"/>
        </w:rPr>
      </w:pPr>
    </w:p>
    <w:p w14:paraId="23D42598" w14:textId="77777777" w:rsidR="00D04BF9" w:rsidRDefault="00D04BF9" w:rsidP="007A10B8">
      <w:pPr>
        <w:jc w:val="center"/>
        <w:rPr>
          <w:b/>
          <w:sz w:val="28"/>
          <w:szCs w:val="28"/>
          <w:lang w:val="es-ES"/>
        </w:rPr>
      </w:pPr>
    </w:p>
    <w:p w14:paraId="33EF8F65" w14:textId="17393110" w:rsidR="00D04BF9" w:rsidRDefault="00D04BF9" w:rsidP="007A10B8">
      <w:pPr>
        <w:jc w:val="center"/>
        <w:rPr>
          <w:b/>
          <w:sz w:val="28"/>
          <w:szCs w:val="28"/>
          <w:lang w:val="es-ES"/>
        </w:rPr>
      </w:pPr>
      <w:r>
        <w:rPr>
          <w:b/>
          <w:noProof/>
          <w:sz w:val="28"/>
          <w:szCs w:val="28"/>
          <w:lang w:val="es-ES"/>
        </w:rPr>
        <w:drawing>
          <wp:inline distT="0" distB="0" distL="0" distR="0" wp14:anchorId="081BF880" wp14:editId="374C6108">
            <wp:extent cx="1175657" cy="1175657"/>
            <wp:effectExtent l="0" t="0" r="5715" b="5715"/>
            <wp:docPr id="1051162187"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2B1DA4CC" w14:textId="77777777" w:rsidR="00D04BF9" w:rsidRDefault="00D04BF9" w:rsidP="00DF719C">
      <w:pPr>
        <w:rPr>
          <w:b/>
          <w:sz w:val="28"/>
          <w:szCs w:val="28"/>
          <w:lang w:val="es-ES"/>
        </w:rPr>
      </w:pPr>
    </w:p>
    <w:p w14:paraId="76EEF42B" w14:textId="77777777" w:rsidR="00DF719C" w:rsidRDefault="00DF719C" w:rsidP="007A10B8">
      <w:pPr>
        <w:jc w:val="center"/>
        <w:rPr>
          <w:b/>
          <w:sz w:val="28"/>
          <w:szCs w:val="28"/>
          <w:lang w:val="es-ES"/>
        </w:rPr>
      </w:pPr>
    </w:p>
    <w:p w14:paraId="17B83573" w14:textId="10E740F7" w:rsidR="00D04BF9" w:rsidRDefault="00D04BF9" w:rsidP="007A10B8">
      <w:pPr>
        <w:jc w:val="center"/>
        <w:rPr>
          <w:b/>
          <w:sz w:val="28"/>
          <w:szCs w:val="28"/>
          <w:lang w:val="es-ES"/>
        </w:rPr>
      </w:pPr>
      <w:r>
        <w:rPr>
          <w:b/>
          <w:sz w:val="28"/>
          <w:szCs w:val="28"/>
          <w:lang w:val="es-ES"/>
        </w:rPr>
        <w:t>LUẬN VĂN TỐT NGHIỆP ĐẠI HỌC</w:t>
      </w:r>
    </w:p>
    <w:p w14:paraId="7838760C" w14:textId="77777777" w:rsidR="00D04BF9" w:rsidRDefault="00D04BF9" w:rsidP="007A10B8">
      <w:pPr>
        <w:jc w:val="center"/>
        <w:rPr>
          <w:b/>
          <w:sz w:val="28"/>
          <w:szCs w:val="28"/>
          <w:lang w:val="es-ES"/>
        </w:rPr>
      </w:pPr>
    </w:p>
    <w:p w14:paraId="0238F5B7" w14:textId="77777777" w:rsidR="00D04BF9" w:rsidRDefault="00D04BF9" w:rsidP="007A10B8">
      <w:pPr>
        <w:jc w:val="center"/>
        <w:rPr>
          <w:b/>
          <w:sz w:val="28"/>
          <w:szCs w:val="28"/>
          <w:lang w:val="es-ES"/>
        </w:rPr>
      </w:pPr>
    </w:p>
    <w:p w14:paraId="26326FF6" w14:textId="77777777" w:rsidR="00DF719C" w:rsidRDefault="00DF719C" w:rsidP="00DF719C">
      <w:pPr>
        <w:rPr>
          <w:b/>
          <w:sz w:val="28"/>
          <w:szCs w:val="28"/>
          <w:lang w:val="es-ES"/>
        </w:rPr>
      </w:pPr>
    </w:p>
    <w:p w14:paraId="3E79B0DB" w14:textId="7B708C03" w:rsidR="00D04BF9" w:rsidRPr="00BF7891" w:rsidRDefault="00D04BF9" w:rsidP="007A10B8">
      <w:pPr>
        <w:jc w:val="center"/>
        <w:rPr>
          <w:b/>
          <w:sz w:val="32"/>
          <w:szCs w:val="32"/>
          <w:lang w:val="es-ES"/>
        </w:rPr>
      </w:pPr>
      <w:r w:rsidRPr="00BF7891">
        <w:rPr>
          <w:b/>
          <w:sz w:val="32"/>
          <w:szCs w:val="32"/>
          <w:lang w:val="es-ES"/>
        </w:rPr>
        <w:t>Đề tài</w:t>
      </w:r>
    </w:p>
    <w:p w14:paraId="00784537"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632034ED" w14:textId="662DA74E" w:rsidR="00D04BF9" w:rsidRDefault="00D04BF9" w:rsidP="007A10B8">
      <w:pPr>
        <w:jc w:val="center"/>
        <w:rPr>
          <w:b/>
          <w:sz w:val="40"/>
          <w:szCs w:val="40"/>
          <w:lang w:val="es-ES"/>
        </w:rPr>
      </w:pPr>
      <w:r w:rsidRPr="00D04BF9">
        <w:rPr>
          <w:b/>
          <w:sz w:val="40"/>
          <w:szCs w:val="40"/>
          <w:lang w:val="es-ES"/>
        </w:rPr>
        <w:t>THUỐC BẢO VỆ THỰC VẬT</w:t>
      </w:r>
    </w:p>
    <w:p w14:paraId="22F639CB" w14:textId="77777777" w:rsidR="002000B8" w:rsidRPr="00D04BF9" w:rsidRDefault="002000B8" w:rsidP="007A10B8">
      <w:pPr>
        <w:jc w:val="center"/>
        <w:rPr>
          <w:b/>
          <w:sz w:val="40"/>
          <w:szCs w:val="40"/>
          <w:lang w:val="es-ES"/>
        </w:rPr>
      </w:pPr>
    </w:p>
    <w:p w14:paraId="2212DCFB"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C8F0907" w14:textId="25AABC9F" w:rsidR="00D04BF9" w:rsidRPr="00D04BF9" w:rsidRDefault="00D04BF9" w:rsidP="007A10B8">
      <w:pPr>
        <w:jc w:val="center"/>
        <w:rPr>
          <w:b/>
          <w:sz w:val="40"/>
          <w:szCs w:val="40"/>
          <w:lang w:val="es-ES"/>
        </w:rPr>
      </w:pPr>
      <w:r w:rsidRPr="00D04BF9">
        <w:rPr>
          <w:b/>
          <w:sz w:val="40"/>
          <w:szCs w:val="40"/>
          <w:lang w:val="es-ES"/>
        </w:rPr>
        <w:t>PLANT PROTECION PRODUCT STORE</w:t>
      </w:r>
    </w:p>
    <w:p w14:paraId="4E3FB059" w14:textId="77777777" w:rsidR="00D04BF9" w:rsidRDefault="00D04BF9" w:rsidP="007A10B8">
      <w:pPr>
        <w:jc w:val="center"/>
        <w:rPr>
          <w:b/>
          <w:sz w:val="28"/>
          <w:szCs w:val="28"/>
          <w:lang w:val="es-ES"/>
        </w:rPr>
      </w:pPr>
    </w:p>
    <w:p w14:paraId="7349B557" w14:textId="77777777" w:rsidR="00DF719C" w:rsidRDefault="00DF719C" w:rsidP="007A10B8">
      <w:pPr>
        <w:jc w:val="center"/>
        <w:rPr>
          <w:b/>
          <w:sz w:val="28"/>
          <w:szCs w:val="28"/>
          <w:lang w:val="es-ES"/>
        </w:rPr>
      </w:pPr>
    </w:p>
    <w:p w14:paraId="5D8686A9" w14:textId="77777777" w:rsidR="00B14C53" w:rsidRDefault="00B14C53" w:rsidP="007A10B8">
      <w:pPr>
        <w:jc w:val="center"/>
        <w:rPr>
          <w:b/>
          <w:sz w:val="28"/>
          <w:szCs w:val="28"/>
          <w:lang w:val="es-ES"/>
        </w:rPr>
      </w:pPr>
    </w:p>
    <w:p w14:paraId="3E6E3769" w14:textId="77777777" w:rsidR="00DF719C" w:rsidRDefault="00DF719C" w:rsidP="007A10B8">
      <w:pPr>
        <w:jc w:val="center"/>
        <w:rPr>
          <w:b/>
          <w:sz w:val="28"/>
          <w:szCs w:val="28"/>
          <w:lang w:val="es-ES"/>
        </w:rPr>
      </w:pPr>
    </w:p>
    <w:p w14:paraId="2800DA9F" w14:textId="77777777" w:rsidR="00DF719C" w:rsidRDefault="00DF719C" w:rsidP="007A10B8">
      <w:pPr>
        <w:jc w:val="center"/>
        <w:rPr>
          <w:b/>
          <w:sz w:val="28"/>
          <w:szCs w:val="28"/>
          <w:lang w:val="es-ES"/>
        </w:rPr>
      </w:pPr>
    </w:p>
    <w:p w14:paraId="5E1AE85A" w14:textId="77777777" w:rsidR="00B14C53" w:rsidRDefault="00B14C53" w:rsidP="007A10B8">
      <w:pPr>
        <w:jc w:val="center"/>
        <w:rPr>
          <w:b/>
          <w:sz w:val="28"/>
          <w:szCs w:val="28"/>
          <w:lang w:val="es-ES"/>
        </w:rPr>
      </w:pPr>
    </w:p>
    <w:p w14:paraId="1A43A529" w14:textId="28D681FE" w:rsidR="00D04BF9" w:rsidRDefault="00D04BF9" w:rsidP="007A10B8">
      <w:pPr>
        <w:jc w:val="center"/>
        <w:rPr>
          <w:b/>
          <w:sz w:val="28"/>
          <w:szCs w:val="28"/>
          <w:lang w:val="es-ES"/>
        </w:rPr>
      </w:pPr>
      <w:r>
        <w:rPr>
          <w:b/>
          <w:sz w:val="28"/>
          <w:szCs w:val="28"/>
          <w:lang w:val="es-ES"/>
        </w:rPr>
        <w:t>Sinh viên: Hồ Hữu Thuận</w:t>
      </w:r>
    </w:p>
    <w:p w14:paraId="3730FE01" w14:textId="614F0FDA" w:rsidR="00D04BF9" w:rsidRDefault="00D04BF9" w:rsidP="007A10B8">
      <w:pPr>
        <w:jc w:val="center"/>
        <w:rPr>
          <w:b/>
          <w:sz w:val="28"/>
          <w:szCs w:val="28"/>
          <w:lang w:val="es-ES"/>
        </w:rPr>
      </w:pPr>
      <w:r>
        <w:rPr>
          <w:b/>
          <w:sz w:val="28"/>
          <w:szCs w:val="28"/>
          <w:lang w:val="es-ES"/>
        </w:rPr>
        <w:t>Mã số: B2107182</w:t>
      </w:r>
    </w:p>
    <w:p w14:paraId="44294A30" w14:textId="27FCE41D" w:rsidR="00D04BF9" w:rsidRPr="002000B8" w:rsidRDefault="00D04BF9" w:rsidP="002000B8">
      <w:pPr>
        <w:jc w:val="center"/>
        <w:rPr>
          <w:lang w:val="es-ES"/>
        </w:rPr>
      </w:pPr>
      <w:r>
        <w:rPr>
          <w:b/>
          <w:sz w:val="28"/>
          <w:szCs w:val="28"/>
          <w:lang w:val="es-ES"/>
        </w:rPr>
        <w:t>Khoá: K47</w:t>
      </w:r>
    </w:p>
    <w:p w14:paraId="20E37068" w14:textId="77777777" w:rsidR="00D04BF9" w:rsidRPr="002000B8" w:rsidRDefault="00D04BF9" w:rsidP="007A10B8">
      <w:pPr>
        <w:ind w:right="-2"/>
        <w:rPr>
          <w:lang w:val="es-ES"/>
        </w:rPr>
      </w:pPr>
    </w:p>
    <w:p w14:paraId="76EB82D0" w14:textId="77777777" w:rsidR="00D04BF9" w:rsidRPr="002000B8" w:rsidRDefault="00D04BF9" w:rsidP="007A10B8">
      <w:pPr>
        <w:ind w:right="-2"/>
        <w:rPr>
          <w:lang w:val="es-ES"/>
        </w:rPr>
      </w:pPr>
    </w:p>
    <w:p w14:paraId="251F452F" w14:textId="77777777" w:rsidR="00DF719C" w:rsidRDefault="00DF719C" w:rsidP="00DF719C">
      <w:pPr>
        <w:ind w:right="-2"/>
        <w:jc w:val="center"/>
        <w:rPr>
          <w:b/>
          <w:bCs/>
          <w:sz w:val="32"/>
          <w:szCs w:val="32"/>
          <w:lang w:val="es-ES"/>
        </w:rPr>
      </w:pPr>
    </w:p>
    <w:p w14:paraId="77231FA2" w14:textId="77777777" w:rsidR="00DF719C" w:rsidRDefault="00DF719C" w:rsidP="00DF719C">
      <w:pPr>
        <w:ind w:right="-2"/>
        <w:jc w:val="center"/>
        <w:rPr>
          <w:b/>
          <w:bCs/>
          <w:sz w:val="32"/>
          <w:szCs w:val="32"/>
          <w:lang w:val="es-ES"/>
        </w:rPr>
      </w:pPr>
    </w:p>
    <w:p w14:paraId="24604CA5" w14:textId="77777777" w:rsidR="00DF719C" w:rsidRDefault="00DF719C" w:rsidP="00DF719C">
      <w:pPr>
        <w:ind w:right="-2"/>
        <w:jc w:val="center"/>
        <w:rPr>
          <w:b/>
          <w:bCs/>
          <w:sz w:val="32"/>
          <w:szCs w:val="32"/>
          <w:lang w:val="es-ES"/>
        </w:rPr>
      </w:pPr>
    </w:p>
    <w:p w14:paraId="46A7D760" w14:textId="77777777" w:rsidR="00DF719C" w:rsidRDefault="00DF719C" w:rsidP="00DF719C">
      <w:pPr>
        <w:ind w:right="-2"/>
        <w:jc w:val="center"/>
        <w:rPr>
          <w:b/>
          <w:bCs/>
          <w:sz w:val="32"/>
          <w:szCs w:val="32"/>
          <w:lang w:val="es-ES"/>
        </w:rPr>
      </w:pPr>
    </w:p>
    <w:p w14:paraId="31F67112" w14:textId="738619DC" w:rsidR="00DF719C" w:rsidRPr="00DF719C" w:rsidRDefault="00BF7891" w:rsidP="00DF719C">
      <w:pPr>
        <w:ind w:right="-2"/>
        <w:jc w:val="center"/>
        <w:rPr>
          <w:b/>
          <w:bCs/>
          <w:sz w:val="32"/>
          <w:szCs w:val="32"/>
          <w:lang w:val="es-ES"/>
        </w:rPr>
      </w:pPr>
      <w:r w:rsidRPr="002000B8">
        <w:rPr>
          <w:b/>
          <w:bCs/>
          <w:sz w:val="32"/>
          <w:szCs w:val="32"/>
          <w:lang w:val="es-ES"/>
        </w:rPr>
        <w:t>Cần thơ, 04/2025</w:t>
      </w:r>
      <w:r w:rsidR="00DF719C">
        <w:rPr>
          <w:b/>
          <w:sz w:val="28"/>
          <w:szCs w:val="28"/>
          <w:lang w:val="es-ES"/>
        </w:rPr>
        <w:br w:type="page"/>
      </w:r>
    </w:p>
    <w:p w14:paraId="005C0ED7" w14:textId="42DCF6D7" w:rsidR="00D04BF9" w:rsidRDefault="00D04BF9" w:rsidP="007A10B8">
      <w:pPr>
        <w:jc w:val="center"/>
        <w:rPr>
          <w:b/>
          <w:sz w:val="28"/>
          <w:szCs w:val="28"/>
          <w:lang w:val="es-ES"/>
        </w:rPr>
      </w:pPr>
      <w:r>
        <w:rPr>
          <w:b/>
          <w:sz w:val="28"/>
          <w:szCs w:val="28"/>
          <w:lang w:val="es-ES"/>
        </w:rPr>
        <w:lastRenderedPageBreak/>
        <w:t>BỘ GIÁO DỤC VÀ ĐÀO TẠO</w:t>
      </w:r>
    </w:p>
    <w:p w14:paraId="66B1F84A" w14:textId="1136CEA9" w:rsidR="00D04BF9" w:rsidRDefault="00D04BF9" w:rsidP="007A10B8">
      <w:pPr>
        <w:jc w:val="center"/>
        <w:rPr>
          <w:b/>
          <w:sz w:val="28"/>
          <w:szCs w:val="28"/>
          <w:lang w:val="es-ES"/>
        </w:rPr>
      </w:pPr>
      <w:r>
        <w:rPr>
          <w:b/>
          <w:sz w:val="28"/>
          <w:szCs w:val="28"/>
          <w:lang w:val="es-ES"/>
        </w:rPr>
        <w:t>TRƯỜNG ĐẠI HỌC CẦN THƠ</w:t>
      </w:r>
    </w:p>
    <w:p w14:paraId="548F12D6" w14:textId="77777777" w:rsidR="00D04BF9" w:rsidRDefault="00D04BF9" w:rsidP="007A10B8">
      <w:pPr>
        <w:jc w:val="center"/>
        <w:rPr>
          <w:b/>
          <w:sz w:val="28"/>
          <w:szCs w:val="28"/>
          <w:lang w:val="es-ES"/>
        </w:rPr>
      </w:pPr>
      <w:r>
        <w:rPr>
          <w:b/>
          <w:sz w:val="28"/>
          <w:szCs w:val="28"/>
          <w:lang w:val="es-ES"/>
        </w:rPr>
        <w:t>TRƯỜNG CÔNG NGHỆ THÔNG TIN &amp; TRUYỀN THÔNG</w:t>
      </w:r>
    </w:p>
    <w:p w14:paraId="54FB9C31" w14:textId="5F9955BA" w:rsidR="00D04BF9" w:rsidRDefault="00D04BF9" w:rsidP="007A10B8">
      <w:pPr>
        <w:jc w:val="center"/>
        <w:rPr>
          <w:b/>
          <w:sz w:val="28"/>
          <w:szCs w:val="28"/>
          <w:lang w:val="es-ES"/>
        </w:rPr>
      </w:pPr>
      <w:r>
        <w:rPr>
          <w:b/>
          <w:sz w:val="28"/>
          <w:szCs w:val="28"/>
          <w:lang w:val="es-ES"/>
        </w:rPr>
        <w:t>KHOA CÔNG NGHỆ THÔNG TIN</w:t>
      </w:r>
    </w:p>
    <w:p w14:paraId="136743DA" w14:textId="77777777" w:rsidR="00D04BF9" w:rsidRDefault="00D04BF9" w:rsidP="00B14C53">
      <w:pPr>
        <w:rPr>
          <w:b/>
          <w:sz w:val="28"/>
          <w:szCs w:val="28"/>
          <w:lang w:val="es-ES"/>
        </w:rPr>
      </w:pPr>
    </w:p>
    <w:p w14:paraId="1BE3B98A" w14:textId="5B5571D6" w:rsidR="00D04BF9" w:rsidRDefault="00D04BF9" w:rsidP="007A10B8">
      <w:pPr>
        <w:jc w:val="center"/>
        <w:rPr>
          <w:b/>
          <w:sz w:val="28"/>
          <w:szCs w:val="28"/>
          <w:lang w:val="es-ES"/>
        </w:rPr>
      </w:pPr>
      <w:r>
        <w:rPr>
          <w:b/>
          <w:noProof/>
          <w:sz w:val="28"/>
          <w:szCs w:val="28"/>
          <w:lang w:val="es-ES"/>
        </w:rPr>
        <w:drawing>
          <wp:inline distT="0" distB="0" distL="0" distR="0" wp14:anchorId="77FD04F1" wp14:editId="5FF78F96">
            <wp:extent cx="1175657" cy="1175657"/>
            <wp:effectExtent l="0" t="0" r="5715" b="5715"/>
            <wp:docPr id="1823623502"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0A51A599" w14:textId="77777777" w:rsidR="00D04BF9" w:rsidRDefault="00D04BF9" w:rsidP="007A10B8">
      <w:pPr>
        <w:jc w:val="center"/>
        <w:rPr>
          <w:b/>
          <w:sz w:val="28"/>
          <w:szCs w:val="28"/>
          <w:lang w:val="es-ES"/>
        </w:rPr>
      </w:pPr>
    </w:p>
    <w:p w14:paraId="5078DC09" w14:textId="77777777" w:rsidR="00D04BF9" w:rsidRDefault="00D04BF9" w:rsidP="007A10B8">
      <w:pPr>
        <w:jc w:val="center"/>
        <w:rPr>
          <w:b/>
          <w:sz w:val="28"/>
          <w:szCs w:val="28"/>
          <w:lang w:val="es-ES"/>
        </w:rPr>
      </w:pPr>
    </w:p>
    <w:p w14:paraId="794A967A" w14:textId="77777777" w:rsidR="00D04BF9" w:rsidRDefault="00D04BF9" w:rsidP="007A10B8">
      <w:pPr>
        <w:jc w:val="center"/>
        <w:rPr>
          <w:b/>
          <w:sz w:val="28"/>
          <w:szCs w:val="28"/>
          <w:lang w:val="es-ES"/>
        </w:rPr>
      </w:pPr>
      <w:r>
        <w:rPr>
          <w:b/>
          <w:sz w:val="28"/>
          <w:szCs w:val="28"/>
          <w:lang w:val="es-ES"/>
        </w:rPr>
        <w:t>LUẬN VĂN TỐT NGHIỆP ĐẠI HỌC</w:t>
      </w:r>
    </w:p>
    <w:p w14:paraId="3D7BB37E" w14:textId="77777777" w:rsidR="00D04BF9" w:rsidRDefault="00D04BF9" w:rsidP="007A10B8">
      <w:pPr>
        <w:jc w:val="center"/>
        <w:rPr>
          <w:b/>
          <w:sz w:val="28"/>
          <w:szCs w:val="28"/>
          <w:lang w:val="es-ES"/>
        </w:rPr>
      </w:pPr>
    </w:p>
    <w:p w14:paraId="0F4A2378" w14:textId="77777777" w:rsidR="00D04BF9" w:rsidRDefault="00D04BF9" w:rsidP="00B14C53">
      <w:pPr>
        <w:rPr>
          <w:b/>
          <w:sz w:val="28"/>
          <w:szCs w:val="28"/>
          <w:lang w:val="es-ES"/>
        </w:rPr>
      </w:pPr>
    </w:p>
    <w:p w14:paraId="5BCE82A2" w14:textId="77777777" w:rsidR="00D04BF9" w:rsidRDefault="00D04BF9" w:rsidP="007A10B8">
      <w:pPr>
        <w:jc w:val="center"/>
        <w:rPr>
          <w:b/>
          <w:sz w:val="28"/>
          <w:szCs w:val="28"/>
          <w:lang w:val="es-ES"/>
        </w:rPr>
      </w:pPr>
    </w:p>
    <w:p w14:paraId="4DA1B546" w14:textId="77777777" w:rsidR="00D04BF9" w:rsidRPr="00BF7891" w:rsidRDefault="00D04BF9" w:rsidP="007A10B8">
      <w:pPr>
        <w:jc w:val="center"/>
        <w:rPr>
          <w:b/>
          <w:sz w:val="32"/>
          <w:szCs w:val="32"/>
          <w:lang w:val="es-ES"/>
        </w:rPr>
      </w:pPr>
      <w:r w:rsidRPr="00BF7891">
        <w:rPr>
          <w:b/>
          <w:sz w:val="32"/>
          <w:szCs w:val="32"/>
          <w:lang w:val="es-ES"/>
        </w:rPr>
        <w:t>Đề tài</w:t>
      </w:r>
    </w:p>
    <w:p w14:paraId="47D5368E"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4FB429BA" w14:textId="48B44C05" w:rsidR="00D04BF9" w:rsidRDefault="00D04BF9" w:rsidP="007A10B8">
      <w:pPr>
        <w:jc w:val="center"/>
        <w:rPr>
          <w:b/>
          <w:sz w:val="40"/>
          <w:szCs w:val="40"/>
          <w:lang w:val="es-ES"/>
        </w:rPr>
      </w:pPr>
      <w:r w:rsidRPr="00D04BF9">
        <w:rPr>
          <w:b/>
          <w:sz w:val="40"/>
          <w:szCs w:val="40"/>
          <w:lang w:val="es-ES"/>
        </w:rPr>
        <w:t>THUỐC BẢO VỆ THỰC VẬT</w:t>
      </w:r>
    </w:p>
    <w:p w14:paraId="3341E734" w14:textId="77777777" w:rsidR="002000B8" w:rsidRPr="00D04BF9" w:rsidRDefault="002000B8" w:rsidP="007A10B8">
      <w:pPr>
        <w:jc w:val="center"/>
        <w:rPr>
          <w:b/>
          <w:sz w:val="40"/>
          <w:szCs w:val="40"/>
          <w:lang w:val="es-ES"/>
        </w:rPr>
      </w:pPr>
    </w:p>
    <w:p w14:paraId="207DAC78"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DB1A29B" w14:textId="599ABE26" w:rsidR="00D04BF9" w:rsidRPr="00D04BF9" w:rsidRDefault="00D04BF9" w:rsidP="007A10B8">
      <w:pPr>
        <w:jc w:val="center"/>
        <w:rPr>
          <w:b/>
          <w:sz w:val="40"/>
          <w:szCs w:val="40"/>
          <w:lang w:val="es-ES"/>
        </w:rPr>
      </w:pPr>
      <w:r w:rsidRPr="00D04BF9">
        <w:rPr>
          <w:b/>
          <w:sz w:val="40"/>
          <w:szCs w:val="40"/>
          <w:lang w:val="es-ES"/>
        </w:rPr>
        <w:t>PLANT PROTECION PRODUCT STORE</w:t>
      </w:r>
    </w:p>
    <w:p w14:paraId="4293ABEE" w14:textId="77777777" w:rsidR="00D04BF9" w:rsidRDefault="00D04BF9" w:rsidP="007A10B8">
      <w:pPr>
        <w:ind w:right="-2"/>
        <w:jc w:val="center"/>
      </w:pPr>
    </w:p>
    <w:p w14:paraId="11CAF844" w14:textId="77777777" w:rsidR="00D04BF9" w:rsidRDefault="00D04BF9" w:rsidP="007A10B8">
      <w:pPr>
        <w:ind w:right="-2"/>
      </w:pPr>
    </w:p>
    <w:p w14:paraId="321E7D78" w14:textId="77777777" w:rsidR="00D04BF9" w:rsidRDefault="00D04BF9" w:rsidP="007A10B8">
      <w:pPr>
        <w:ind w:right="-2"/>
      </w:pPr>
    </w:p>
    <w:p w14:paraId="279E0035" w14:textId="77777777" w:rsidR="00D04BF9" w:rsidRDefault="00D04BF9" w:rsidP="007A10B8">
      <w:pPr>
        <w:ind w:right="-2"/>
      </w:pPr>
    </w:p>
    <w:p w14:paraId="43E32209" w14:textId="77777777" w:rsidR="00D04BF9" w:rsidRDefault="00D04BF9" w:rsidP="007A10B8">
      <w:pPr>
        <w:ind w:right="-2"/>
      </w:pPr>
    </w:p>
    <w:p w14:paraId="076B9443" w14:textId="77777777" w:rsidR="00BF7891" w:rsidRDefault="00BF7891" w:rsidP="007A10B8">
      <w:pPr>
        <w:ind w:righ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F7891" w14:paraId="3E7E6166" w14:textId="77777777" w:rsidTr="00BF7891">
        <w:trPr>
          <w:trHeight w:val="396"/>
        </w:trPr>
        <w:tc>
          <w:tcPr>
            <w:tcW w:w="4388" w:type="dxa"/>
          </w:tcPr>
          <w:p w14:paraId="7610F311" w14:textId="77777777" w:rsidR="00BF7891" w:rsidRPr="00BF7891" w:rsidRDefault="00BF7891" w:rsidP="007A10B8">
            <w:pPr>
              <w:ind w:right="-2"/>
              <w:rPr>
                <w:b/>
                <w:bCs/>
                <w:sz w:val="30"/>
                <w:szCs w:val="30"/>
              </w:rPr>
            </w:pPr>
            <w:r w:rsidRPr="00BF7891">
              <w:rPr>
                <w:b/>
                <w:bCs/>
                <w:sz w:val="30"/>
                <w:szCs w:val="30"/>
              </w:rPr>
              <w:t>Người hướng dẫn</w:t>
            </w:r>
          </w:p>
          <w:p w14:paraId="7F675B07" w14:textId="5FDA0BFB" w:rsidR="00BF7891" w:rsidRPr="00BF7891" w:rsidRDefault="00BF7891" w:rsidP="007A10B8">
            <w:pPr>
              <w:ind w:right="-2"/>
              <w:rPr>
                <w:b/>
                <w:bCs/>
                <w:sz w:val="30"/>
                <w:szCs w:val="30"/>
              </w:rPr>
            </w:pPr>
            <w:r w:rsidRPr="00BF7891">
              <w:rPr>
                <w:b/>
                <w:bCs/>
                <w:sz w:val="30"/>
                <w:szCs w:val="30"/>
              </w:rPr>
              <w:t>ThS. Sử Kim Anh</w:t>
            </w:r>
          </w:p>
        </w:tc>
        <w:tc>
          <w:tcPr>
            <w:tcW w:w="4389" w:type="dxa"/>
          </w:tcPr>
          <w:p w14:paraId="798A5230" w14:textId="77777777" w:rsidR="00BF7891" w:rsidRPr="00BF7891" w:rsidRDefault="00BF7891" w:rsidP="007A10B8">
            <w:pPr>
              <w:ind w:right="-2"/>
              <w:jc w:val="right"/>
              <w:rPr>
                <w:b/>
                <w:bCs/>
                <w:sz w:val="30"/>
                <w:szCs w:val="30"/>
              </w:rPr>
            </w:pPr>
            <w:r w:rsidRPr="00BF7891">
              <w:rPr>
                <w:b/>
                <w:bCs/>
                <w:sz w:val="30"/>
                <w:szCs w:val="30"/>
              </w:rPr>
              <w:t>Sinh viên thực hiện</w:t>
            </w:r>
          </w:p>
          <w:p w14:paraId="34F4C2A3" w14:textId="77777777" w:rsidR="00BF7891" w:rsidRPr="00BF7891" w:rsidRDefault="00BF7891" w:rsidP="007A10B8">
            <w:pPr>
              <w:ind w:right="166"/>
              <w:jc w:val="right"/>
              <w:rPr>
                <w:b/>
                <w:bCs/>
                <w:sz w:val="30"/>
                <w:szCs w:val="30"/>
              </w:rPr>
            </w:pPr>
            <w:r w:rsidRPr="00BF7891">
              <w:rPr>
                <w:b/>
                <w:bCs/>
                <w:sz w:val="30"/>
                <w:szCs w:val="30"/>
              </w:rPr>
              <w:t>Hồ Hữu Thuận</w:t>
            </w:r>
          </w:p>
          <w:p w14:paraId="5AD40367" w14:textId="72E0EE50" w:rsidR="00BF7891" w:rsidRPr="00BF7891" w:rsidRDefault="00BF7891" w:rsidP="007A10B8">
            <w:pPr>
              <w:jc w:val="right"/>
              <w:rPr>
                <w:b/>
                <w:bCs/>
                <w:sz w:val="30"/>
                <w:szCs w:val="30"/>
              </w:rPr>
            </w:pPr>
            <w:r w:rsidRPr="00BF7891">
              <w:rPr>
                <w:b/>
                <w:bCs/>
                <w:sz w:val="30"/>
                <w:szCs w:val="30"/>
              </w:rPr>
              <w:t>Mã số: B2107182</w:t>
            </w:r>
          </w:p>
          <w:p w14:paraId="3B1C0F29" w14:textId="34C60CE7" w:rsidR="00BF7891" w:rsidRPr="00BF7891" w:rsidRDefault="00BF7891" w:rsidP="00B9292B">
            <w:pPr>
              <w:ind w:right="452"/>
              <w:jc w:val="right"/>
              <w:rPr>
                <w:b/>
                <w:bCs/>
                <w:sz w:val="30"/>
                <w:szCs w:val="30"/>
              </w:rPr>
            </w:pPr>
            <w:r w:rsidRPr="00BF7891">
              <w:rPr>
                <w:b/>
                <w:bCs/>
                <w:sz w:val="30"/>
                <w:szCs w:val="30"/>
              </w:rPr>
              <w:t>Khoá: K47</w:t>
            </w:r>
          </w:p>
        </w:tc>
      </w:tr>
    </w:tbl>
    <w:p w14:paraId="6674BA41" w14:textId="77777777" w:rsidR="00D04BF9" w:rsidRDefault="00D04BF9" w:rsidP="007A10B8">
      <w:pPr>
        <w:ind w:right="-2"/>
      </w:pPr>
    </w:p>
    <w:p w14:paraId="4213C6AC" w14:textId="77777777" w:rsidR="00B14C53" w:rsidRDefault="00B14C53" w:rsidP="007A10B8">
      <w:pPr>
        <w:ind w:right="-2"/>
      </w:pPr>
    </w:p>
    <w:p w14:paraId="6978ED9B" w14:textId="77777777" w:rsidR="00B14C53" w:rsidRDefault="00B14C53" w:rsidP="007A10B8">
      <w:pPr>
        <w:ind w:right="-2"/>
      </w:pPr>
    </w:p>
    <w:p w14:paraId="23A25175" w14:textId="77777777" w:rsidR="00B14C53" w:rsidRDefault="00B14C53" w:rsidP="007A10B8">
      <w:pPr>
        <w:ind w:right="-2"/>
      </w:pPr>
    </w:p>
    <w:p w14:paraId="1D81B213" w14:textId="77777777" w:rsidR="00BF7891" w:rsidRDefault="00BF7891" w:rsidP="007A10B8">
      <w:pPr>
        <w:ind w:right="-2"/>
      </w:pPr>
    </w:p>
    <w:p w14:paraId="0A458FD6" w14:textId="4075142D" w:rsidR="00BF7891" w:rsidRPr="00BF7891" w:rsidRDefault="00BF7891" w:rsidP="00B14C53">
      <w:pPr>
        <w:spacing w:before="240"/>
        <w:ind w:right="-2"/>
        <w:jc w:val="center"/>
        <w:rPr>
          <w:b/>
          <w:bCs/>
          <w:i/>
          <w:iCs/>
          <w:sz w:val="32"/>
          <w:szCs w:val="32"/>
        </w:rPr>
        <w:sectPr w:rsidR="00BF7891" w:rsidRPr="00BF7891" w:rsidSect="00DF719C">
          <w:pgSz w:w="11906" w:h="16838"/>
          <w:pgMar w:top="1701" w:right="1134" w:bottom="1701" w:left="1985" w:header="720" w:footer="720" w:gutter="0"/>
          <w:pgBorders>
            <w:top w:val="twistedLines1" w:sz="18" w:space="1" w:color="153D63" w:themeColor="text2" w:themeTint="E6"/>
            <w:left w:val="twistedLines1" w:sz="18" w:space="4" w:color="153D63" w:themeColor="text2" w:themeTint="E6"/>
            <w:bottom w:val="twistedLines1" w:sz="18" w:space="1" w:color="153D63" w:themeColor="text2" w:themeTint="E6"/>
            <w:right w:val="twistedLines1" w:sz="18" w:space="4" w:color="153D63" w:themeColor="text2" w:themeTint="E6"/>
          </w:pgBorders>
          <w:pgNumType w:fmt="upperRoman" w:start="1"/>
          <w:cols w:space="708"/>
          <w:docGrid w:linePitch="360"/>
        </w:sectPr>
      </w:pPr>
      <w:r w:rsidRPr="00BF7891">
        <w:rPr>
          <w:b/>
          <w:bCs/>
          <w:i/>
          <w:iCs/>
          <w:sz w:val="32"/>
          <w:szCs w:val="32"/>
        </w:rPr>
        <w:t xml:space="preserve">Cần </w:t>
      </w:r>
      <w:r w:rsidR="002000B8">
        <w:rPr>
          <w:b/>
          <w:bCs/>
          <w:i/>
          <w:iCs/>
          <w:sz w:val="32"/>
          <w:szCs w:val="32"/>
        </w:rPr>
        <w:t>T</w:t>
      </w:r>
      <w:r w:rsidRPr="00BF7891">
        <w:rPr>
          <w:b/>
          <w:bCs/>
          <w:i/>
          <w:iCs/>
          <w:sz w:val="32"/>
          <w:szCs w:val="32"/>
        </w:rPr>
        <w:t>hơ, 04/2025</w:t>
      </w:r>
    </w:p>
    <w:p w14:paraId="2394A958" w14:textId="77777777" w:rsidR="00BF7891" w:rsidRPr="00BA2086" w:rsidRDefault="00BF7891" w:rsidP="007A10B8">
      <w:pPr>
        <w:tabs>
          <w:tab w:val="left" w:pos="5220"/>
          <w:tab w:val="left" w:pos="6120"/>
          <w:tab w:val="left" w:pos="6300"/>
        </w:tabs>
        <w:spacing w:line="288" w:lineRule="auto"/>
        <w:jc w:val="center"/>
        <w:rPr>
          <w:b/>
          <w:sz w:val="26"/>
          <w:szCs w:val="26"/>
        </w:rPr>
      </w:pPr>
      <w:r w:rsidRPr="00BA2086">
        <w:rPr>
          <w:b/>
          <w:sz w:val="26"/>
          <w:szCs w:val="26"/>
        </w:rPr>
        <w:t>NHẬN XÉT CỦA GIÁO VIÊN HƯỚNG DẪN</w:t>
      </w:r>
    </w:p>
    <w:p w14:paraId="19315004"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3D7620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8D85F5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FCE5A4F"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A6B4A0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104241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6E98AF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8585F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5722DB3"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50105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290554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624D6B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E4F0F5D"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A0D428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9BEADBC"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31BB39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8C5FE8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EC243E0"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DB2E97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53B3C5F6"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2BE43B6"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483872AF"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38948E0C" w14:textId="77777777" w:rsidR="00BF7891" w:rsidRPr="00BA2086" w:rsidRDefault="00BF7891" w:rsidP="007A10B8">
      <w:pPr>
        <w:tabs>
          <w:tab w:val="left" w:pos="5220"/>
        </w:tabs>
        <w:spacing w:line="288" w:lineRule="auto"/>
        <w:jc w:val="both"/>
        <w:rPr>
          <w:b/>
          <w:sz w:val="26"/>
          <w:szCs w:val="26"/>
        </w:rPr>
      </w:pPr>
    </w:p>
    <w:p w14:paraId="361A4078" w14:textId="77777777" w:rsidR="00BF7891" w:rsidRPr="00BA2086" w:rsidRDefault="00BF7891" w:rsidP="007A10B8">
      <w:pPr>
        <w:tabs>
          <w:tab w:val="left" w:pos="5220"/>
        </w:tabs>
        <w:spacing w:line="288" w:lineRule="auto"/>
        <w:jc w:val="both"/>
        <w:rPr>
          <w:sz w:val="26"/>
          <w:szCs w:val="26"/>
        </w:rPr>
      </w:pPr>
    </w:p>
    <w:p w14:paraId="28281AD4" w14:textId="1B0BA467" w:rsidR="00BF7891" w:rsidRPr="00BA2086" w:rsidRDefault="00BF7891" w:rsidP="007A10B8">
      <w:pPr>
        <w:tabs>
          <w:tab w:val="left" w:pos="5040"/>
        </w:tabs>
        <w:spacing w:line="288" w:lineRule="auto"/>
        <w:jc w:val="both"/>
        <w:rPr>
          <w:sz w:val="26"/>
          <w:szCs w:val="26"/>
        </w:rPr>
      </w:pPr>
      <w:r w:rsidRPr="00BA2086">
        <w:rPr>
          <w:sz w:val="26"/>
          <w:szCs w:val="26"/>
        </w:rPr>
        <w:tab/>
        <w:t xml:space="preserve">Cần Thơ, ngày  tháng </w:t>
      </w:r>
      <w:r w:rsidR="002000B8">
        <w:rPr>
          <w:sz w:val="26"/>
          <w:szCs w:val="26"/>
        </w:rPr>
        <w:t xml:space="preserve"> </w:t>
      </w:r>
      <w:r w:rsidRPr="00BA2086">
        <w:rPr>
          <w:sz w:val="26"/>
          <w:szCs w:val="26"/>
        </w:rPr>
        <w:t xml:space="preserve"> năm 202</w:t>
      </w:r>
      <w:r w:rsidR="002000B8">
        <w:rPr>
          <w:sz w:val="26"/>
          <w:szCs w:val="26"/>
        </w:rPr>
        <w:t>5</w:t>
      </w:r>
    </w:p>
    <w:p w14:paraId="259A0BB0" w14:textId="24190319" w:rsidR="00BF7891" w:rsidRPr="00BA2086" w:rsidRDefault="00BF7891" w:rsidP="007A10B8">
      <w:pPr>
        <w:tabs>
          <w:tab w:val="left" w:pos="5812"/>
        </w:tabs>
        <w:spacing w:line="288" w:lineRule="auto"/>
        <w:jc w:val="both"/>
        <w:rPr>
          <w:sz w:val="26"/>
          <w:szCs w:val="26"/>
        </w:rPr>
      </w:pPr>
      <w:r w:rsidRPr="00BA2086">
        <w:rPr>
          <w:sz w:val="26"/>
          <w:szCs w:val="26"/>
        </w:rPr>
        <w:tab/>
        <w:t>Giảng viên hướng dẫn</w:t>
      </w:r>
    </w:p>
    <w:p w14:paraId="21BF1C28" w14:textId="77777777" w:rsidR="00BF7891" w:rsidRPr="00BA2086" w:rsidRDefault="00BF7891" w:rsidP="007A10B8">
      <w:pPr>
        <w:tabs>
          <w:tab w:val="left" w:pos="5220"/>
          <w:tab w:val="left" w:pos="6120"/>
        </w:tabs>
        <w:spacing w:line="288" w:lineRule="auto"/>
        <w:jc w:val="both"/>
        <w:rPr>
          <w:sz w:val="26"/>
          <w:szCs w:val="26"/>
        </w:rPr>
      </w:pPr>
    </w:p>
    <w:p w14:paraId="3BA7ED5E" w14:textId="77777777" w:rsidR="00BF7891" w:rsidRPr="00BA2086" w:rsidRDefault="00BF7891" w:rsidP="007A10B8">
      <w:pPr>
        <w:tabs>
          <w:tab w:val="left" w:pos="5220"/>
          <w:tab w:val="left" w:pos="6120"/>
        </w:tabs>
        <w:spacing w:line="288" w:lineRule="auto"/>
        <w:jc w:val="both"/>
        <w:rPr>
          <w:sz w:val="26"/>
          <w:szCs w:val="26"/>
        </w:rPr>
      </w:pPr>
    </w:p>
    <w:p w14:paraId="344A09E3" w14:textId="77777777" w:rsidR="00BF7891" w:rsidRPr="00BA2086" w:rsidRDefault="00BF7891" w:rsidP="007A10B8">
      <w:pPr>
        <w:tabs>
          <w:tab w:val="left" w:pos="5220"/>
          <w:tab w:val="left" w:pos="6120"/>
        </w:tabs>
        <w:spacing w:line="288" w:lineRule="auto"/>
        <w:jc w:val="both"/>
        <w:rPr>
          <w:sz w:val="26"/>
          <w:szCs w:val="26"/>
        </w:rPr>
      </w:pPr>
    </w:p>
    <w:p w14:paraId="176A2208" w14:textId="3833DB3A" w:rsidR="00BF7891" w:rsidRPr="00BA2086" w:rsidRDefault="00EE7451" w:rsidP="007A10B8">
      <w:pPr>
        <w:tabs>
          <w:tab w:val="left" w:pos="5954"/>
        </w:tabs>
        <w:spacing w:line="288" w:lineRule="auto"/>
        <w:jc w:val="both"/>
        <w:rPr>
          <w:b/>
          <w:bCs/>
          <w:sz w:val="26"/>
          <w:szCs w:val="26"/>
        </w:rPr>
      </w:pPr>
      <w:r>
        <w:rPr>
          <w:sz w:val="26"/>
          <w:szCs w:val="26"/>
        </w:rPr>
        <w:tab/>
      </w:r>
      <w:r w:rsidR="00BF7891" w:rsidRPr="00BA2086">
        <w:rPr>
          <w:b/>
          <w:bCs/>
          <w:sz w:val="26"/>
          <w:szCs w:val="26"/>
        </w:rPr>
        <w:t>ThS. Sử Kim Anh</w:t>
      </w:r>
    </w:p>
    <w:p w14:paraId="6F4B26BA" w14:textId="0148AE4C" w:rsidR="00D04BF9" w:rsidRPr="005C5404" w:rsidRDefault="00BF7891" w:rsidP="005C5404">
      <w:pPr>
        <w:tabs>
          <w:tab w:val="left" w:pos="5220"/>
          <w:tab w:val="left" w:pos="6120"/>
          <w:tab w:val="left" w:pos="6300"/>
        </w:tabs>
        <w:spacing w:line="288" w:lineRule="auto"/>
        <w:jc w:val="both"/>
        <w:rPr>
          <w:b/>
          <w:sz w:val="26"/>
          <w:szCs w:val="26"/>
        </w:rPr>
      </w:pPr>
      <w:r w:rsidRPr="00BA2086">
        <w:rPr>
          <w:sz w:val="26"/>
          <w:szCs w:val="26"/>
        </w:rPr>
        <w:tab/>
      </w:r>
    </w:p>
    <w:p w14:paraId="2029CF3E" w14:textId="77777777" w:rsidR="00EE7451" w:rsidRPr="00BA2086" w:rsidRDefault="00EE7451" w:rsidP="007A10B8">
      <w:pPr>
        <w:spacing w:line="288" w:lineRule="auto"/>
        <w:jc w:val="center"/>
        <w:rPr>
          <w:b/>
          <w:sz w:val="26"/>
          <w:szCs w:val="26"/>
        </w:rPr>
      </w:pPr>
      <w:r w:rsidRPr="00BA2086">
        <w:rPr>
          <w:b/>
          <w:sz w:val="26"/>
          <w:szCs w:val="26"/>
        </w:rPr>
        <w:t>LỜI CẢM ƠN</w:t>
      </w:r>
    </w:p>
    <w:p w14:paraId="7F0044DA" w14:textId="77777777" w:rsidR="00EE7451" w:rsidRPr="00BA2086" w:rsidRDefault="00EE7451" w:rsidP="00D21B2E">
      <w:pPr>
        <w:spacing w:line="288" w:lineRule="auto"/>
        <w:ind w:firstLine="284"/>
        <w:jc w:val="both"/>
        <w:rPr>
          <w:sz w:val="26"/>
          <w:szCs w:val="26"/>
        </w:rPr>
      </w:pPr>
      <w:r w:rsidRPr="00BA2086">
        <w:rPr>
          <w:sz w:val="26"/>
          <w:szCs w:val="26"/>
        </w:rPr>
        <w:t>Đầu tiên, tôi xin gửi lời cảm ơn đến quý thầy Thầy/Cô trường Đại Học Cần Thơ, quý Thầy/Cô thuộc Trường Công nghệ Thông tin và Truyền thông đã hướng dẫn, chỉ dạy và truyền đạt cho tôi những kiến thức về ngành công nghệ thông tin. Những kiến thức này vô cùng quan trọng và cần thiết để bước tiếp đến tương lai.</w:t>
      </w:r>
    </w:p>
    <w:p w14:paraId="44781634" w14:textId="49F3ECDB" w:rsidR="00EE7451" w:rsidRPr="00BA2086" w:rsidRDefault="00EE7451" w:rsidP="00D21B2E">
      <w:pPr>
        <w:spacing w:line="288" w:lineRule="auto"/>
        <w:ind w:firstLine="284"/>
        <w:jc w:val="both"/>
        <w:rPr>
          <w:sz w:val="26"/>
          <w:szCs w:val="26"/>
        </w:rPr>
      </w:pPr>
      <w:r w:rsidRPr="00BA2086">
        <w:rPr>
          <w:sz w:val="26"/>
          <w:szCs w:val="26"/>
        </w:rPr>
        <w:t>Đặc biệt, tôi xin dành lời cảm ơn chân thành và sâu sắc nhất đến Th.S Sử Kim Anh đã tận tình hướng dẫn, chỉ dạy, luôn luôn hỗ trợ để tôi có thể hoàn thành tốt và đúng tiến độ bài báo cáo.</w:t>
      </w:r>
      <w:r w:rsidR="00D21B2E">
        <w:rPr>
          <w:sz w:val="26"/>
          <w:szCs w:val="26"/>
        </w:rPr>
        <w:t xml:space="preserve"> </w:t>
      </w:r>
      <w:r w:rsidRPr="00BA2086">
        <w:rPr>
          <w:sz w:val="26"/>
          <w:szCs w:val="26"/>
        </w:rPr>
        <w:t>Bên cạnh đó tôi xin cảm ơn đến gia đình và bạn bè đã luôn giúp đỡ và tạo điều kiện tốt nhất có thể để tôi thực hiện được tốt đề tài niên luận này.</w:t>
      </w:r>
      <w:r w:rsidR="00D21B2E">
        <w:rPr>
          <w:sz w:val="26"/>
          <w:szCs w:val="26"/>
        </w:rPr>
        <w:t xml:space="preserve"> </w:t>
      </w:r>
      <w:r w:rsidRPr="00BA2086">
        <w:rPr>
          <w:sz w:val="26"/>
          <w:szCs w:val="26"/>
        </w:rPr>
        <w:t>Kỹ năng và năng lực của tôi vẫn còn hạn chế nên trong quá trình thực hiện đề tài không thể tránh khỏi một số những thiếu sót không mong muốn. Kính mong nhận được góp ý và sự thông cảm từ Thầy/Cô và các bạn, để tôi có thể khắc phục và bổ sung để tôi có thể phát triển đề tài được tốt hơn trong tương lai gần.</w:t>
      </w:r>
    </w:p>
    <w:p w14:paraId="4DF8AA5F" w14:textId="77777777" w:rsidR="00EE7451" w:rsidRPr="00BA2086" w:rsidRDefault="00EE7451" w:rsidP="00D21B2E">
      <w:pPr>
        <w:spacing w:line="288" w:lineRule="auto"/>
        <w:ind w:firstLine="284"/>
        <w:jc w:val="both"/>
        <w:rPr>
          <w:i/>
          <w:sz w:val="26"/>
          <w:szCs w:val="26"/>
        </w:rPr>
      </w:pPr>
      <w:r w:rsidRPr="00BA2086">
        <w:rPr>
          <w:sz w:val="26"/>
          <w:szCs w:val="26"/>
        </w:rPr>
        <w:t>Cuối cùng, tôi xin kính chúc quý Thầy/Cô và các bạn có nhiều sức khỏe, hạnh phúc và nhiều thành công hơn trên con đường của bản thân trong tương lai.</w:t>
      </w:r>
    </w:p>
    <w:p w14:paraId="57ACE46A" w14:textId="77777777" w:rsidR="00EE7451" w:rsidRPr="00BA2086" w:rsidRDefault="00EE7451" w:rsidP="007A10B8">
      <w:pPr>
        <w:tabs>
          <w:tab w:val="left" w:pos="7020"/>
        </w:tabs>
        <w:spacing w:line="288" w:lineRule="auto"/>
        <w:jc w:val="both"/>
        <w:rPr>
          <w:sz w:val="26"/>
          <w:szCs w:val="26"/>
        </w:rPr>
      </w:pPr>
      <w:r w:rsidRPr="00BA2086">
        <w:rPr>
          <w:sz w:val="26"/>
          <w:szCs w:val="26"/>
        </w:rPr>
        <w:tab/>
      </w:r>
    </w:p>
    <w:p w14:paraId="1EC3918C" w14:textId="57F9ED45" w:rsidR="00EE7451" w:rsidRPr="00BA2086" w:rsidRDefault="00EE7451" w:rsidP="007A10B8">
      <w:pPr>
        <w:tabs>
          <w:tab w:val="left" w:pos="4962"/>
        </w:tabs>
        <w:spacing w:line="288" w:lineRule="auto"/>
        <w:jc w:val="both"/>
        <w:rPr>
          <w:sz w:val="26"/>
          <w:szCs w:val="26"/>
        </w:rPr>
      </w:pPr>
      <w:r w:rsidRPr="00BA2086">
        <w:rPr>
          <w:sz w:val="26"/>
          <w:szCs w:val="26"/>
        </w:rPr>
        <w:tab/>
        <w:t xml:space="preserve">Cần Thơ, ngày…tháng </w:t>
      </w:r>
      <w:r>
        <w:rPr>
          <w:sz w:val="26"/>
          <w:szCs w:val="26"/>
        </w:rPr>
        <w:t>04</w:t>
      </w:r>
      <w:r w:rsidRPr="00BA2086">
        <w:rPr>
          <w:sz w:val="26"/>
          <w:szCs w:val="26"/>
        </w:rPr>
        <w:t xml:space="preserve"> năm 202</w:t>
      </w:r>
      <w:r>
        <w:rPr>
          <w:sz w:val="26"/>
          <w:szCs w:val="26"/>
        </w:rPr>
        <w:t>5</w:t>
      </w:r>
    </w:p>
    <w:p w14:paraId="4FB375EF" w14:textId="4DAEFCA4" w:rsidR="00EE7451" w:rsidRPr="00BA2086" w:rsidRDefault="00EE7451" w:rsidP="007A10B8">
      <w:pPr>
        <w:tabs>
          <w:tab w:val="left" w:pos="5812"/>
        </w:tabs>
        <w:spacing w:line="288" w:lineRule="auto"/>
        <w:jc w:val="both"/>
        <w:rPr>
          <w:sz w:val="26"/>
          <w:szCs w:val="26"/>
        </w:rPr>
      </w:pPr>
      <w:r>
        <w:rPr>
          <w:sz w:val="26"/>
          <w:szCs w:val="26"/>
        </w:rPr>
        <w:tab/>
      </w:r>
      <w:r w:rsidRPr="00BA2086">
        <w:rPr>
          <w:sz w:val="26"/>
          <w:szCs w:val="26"/>
        </w:rPr>
        <w:t>Sinh viên thực hiện</w:t>
      </w:r>
    </w:p>
    <w:p w14:paraId="32C03601" w14:textId="77777777" w:rsidR="00EE7451" w:rsidRPr="00BA2086" w:rsidRDefault="00EE7451" w:rsidP="007A10B8">
      <w:pPr>
        <w:tabs>
          <w:tab w:val="left" w:pos="5220"/>
          <w:tab w:val="left" w:pos="6120"/>
        </w:tabs>
        <w:spacing w:line="288" w:lineRule="auto"/>
        <w:jc w:val="both"/>
        <w:rPr>
          <w:sz w:val="26"/>
          <w:szCs w:val="26"/>
        </w:rPr>
      </w:pPr>
    </w:p>
    <w:p w14:paraId="12E49896" w14:textId="77777777" w:rsidR="00EE7451" w:rsidRPr="00BA2086" w:rsidRDefault="00EE7451" w:rsidP="007A10B8">
      <w:pPr>
        <w:tabs>
          <w:tab w:val="left" w:pos="5220"/>
          <w:tab w:val="left" w:pos="6120"/>
        </w:tabs>
        <w:spacing w:line="288" w:lineRule="auto"/>
        <w:jc w:val="both"/>
        <w:rPr>
          <w:sz w:val="26"/>
          <w:szCs w:val="26"/>
        </w:rPr>
      </w:pPr>
    </w:p>
    <w:p w14:paraId="66BE6C43" w14:textId="77777777" w:rsidR="00EE7451" w:rsidRPr="00BA2086" w:rsidRDefault="00EE7451" w:rsidP="007A10B8">
      <w:pPr>
        <w:tabs>
          <w:tab w:val="left" w:pos="5220"/>
          <w:tab w:val="left" w:pos="6120"/>
        </w:tabs>
        <w:spacing w:line="288" w:lineRule="auto"/>
        <w:jc w:val="both"/>
        <w:rPr>
          <w:sz w:val="26"/>
          <w:szCs w:val="26"/>
        </w:rPr>
      </w:pPr>
    </w:p>
    <w:p w14:paraId="324C21E7" w14:textId="154B4F0E" w:rsidR="00EE7451" w:rsidRPr="00BA2086" w:rsidRDefault="00EE7451" w:rsidP="007A10B8">
      <w:pPr>
        <w:tabs>
          <w:tab w:val="left" w:pos="5954"/>
        </w:tabs>
        <w:spacing w:line="288" w:lineRule="auto"/>
        <w:jc w:val="both"/>
        <w:rPr>
          <w:b/>
          <w:sz w:val="26"/>
          <w:szCs w:val="26"/>
        </w:rPr>
      </w:pPr>
      <w:r w:rsidRPr="00BA2086">
        <w:rPr>
          <w:sz w:val="26"/>
          <w:szCs w:val="26"/>
        </w:rPr>
        <w:tab/>
      </w:r>
      <w:r w:rsidRPr="00BA2086">
        <w:rPr>
          <w:b/>
          <w:sz w:val="26"/>
          <w:szCs w:val="26"/>
        </w:rPr>
        <w:t>Hồ Hữu Thuận</w:t>
      </w:r>
    </w:p>
    <w:p w14:paraId="3FC7E6B7" w14:textId="77777777" w:rsidR="00D04BF9" w:rsidRDefault="00D04BF9" w:rsidP="007A10B8">
      <w:pPr>
        <w:ind w:right="-2"/>
      </w:pPr>
    </w:p>
    <w:p w14:paraId="32F1E137" w14:textId="77777777" w:rsidR="00D04BF9" w:rsidRDefault="00D04BF9" w:rsidP="007A10B8">
      <w:pPr>
        <w:ind w:right="-2"/>
      </w:pPr>
    </w:p>
    <w:p w14:paraId="056E8C27" w14:textId="77777777" w:rsidR="00D04BF9" w:rsidRPr="00EE7451" w:rsidRDefault="00D04BF9" w:rsidP="007A10B8">
      <w:pPr>
        <w:ind w:right="-2"/>
        <w:rPr>
          <w:sz w:val="26"/>
          <w:szCs w:val="26"/>
        </w:rPr>
      </w:pPr>
    </w:p>
    <w:p w14:paraId="0974D68B" w14:textId="77777777" w:rsidR="00D04BF9" w:rsidRPr="00EE7451" w:rsidRDefault="00D04BF9" w:rsidP="007A10B8">
      <w:pPr>
        <w:ind w:right="-2"/>
        <w:rPr>
          <w:sz w:val="26"/>
          <w:szCs w:val="26"/>
        </w:rPr>
      </w:pPr>
    </w:p>
    <w:p w14:paraId="4B299BDA" w14:textId="77777777" w:rsidR="00D04BF9" w:rsidRPr="00EE7451" w:rsidRDefault="00D04BF9" w:rsidP="007A10B8">
      <w:pPr>
        <w:ind w:right="-2"/>
        <w:rPr>
          <w:sz w:val="26"/>
          <w:szCs w:val="26"/>
        </w:rPr>
      </w:pPr>
    </w:p>
    <w:p w14:paraId="1A6F85F7" w14:textId="77777777" w:rsidR="00D04BF9" w:rsidRDefault="00D04BF9" w:rsidP="007A10B8">
      <w:pPr>
        <w:ind w:right="-2"/>
        <w:rPr>
          <w:sz w:val="26"/>
          <w:szCs w:val="26"/>
        </w:rPr>
      </w:pPr>
    </w:p>
    <w:p w14:paraId="7D063804" w14:textId="77777777" w:rsidR="00D21B2E" w:rsidRPr="00EE7451" w:rsidRDefault="00D21B2E" w:rsidP="007A10B8">
      <w:pPr>
        <w:ind w:right="-2"/>
        <w:rPr>
          <w:sz w:val="26"/>
          <w:szCs w:val="26"/>
        </w:rPr>
      </w:pPr>
    </w:p>
    <w:p w14:paraId="2FAFA3AF" w14:textId="77777777" w:rsidR="00D04BF9" w:rsidRPr="00EE7451" w:rsidRDefault="00D04BF9" w:rsidP="007A10B8">
      <w:pPr>
        <w:ind w:right="-2"/>
        <w:rPr>
          <w:sz w:val="26"/>
          <w:szCs w:val="26"/>
        </w:rPr>
      </w:pPr>
    </w:p>
    <w:p w14:paraId="7E3657FD" w14:textId="77777777" w:rsidR="00D04BF9" w:rsidRPr="00EE7451" w:rsidRDefault="00D04BF9" w:rsidP="007A10B8">
      <w:pPr>
        <w:ind w:right="-2"/>
        <w:rPr>
          <w:sz w:val="26"/>
          <w:szCs w:val="26"/>
        </w:rPr>
      </w:pPr>
    </w:p>
    <w:p w14:paraId="28462B4B" w14:textId="77777777" w:rsidR="00D04BF9" w:rsidRPr="00EE7451" w:rsidRDefault="00D04BF9" w:rsidP="007A10B8">
      <w:pPr>
        <w:ind w:right="-2"/>
        <w:rPr>
          <w:sz w:val="26"/>
          <w:szCs w:val="26"/>
        </w:rPr>
      </w:pPr>
    </w:p>
    <w:p w14:paraId="07EBDD59" w14:textId="77777777" w:rsidR="00D04BF9" w:rsidRPr="00EE7451" w:rsidRDefault="00D04BF9" w:rsidP="007A10B8">
      <w:pPr>
        <w:ind w:right="-2"/>
        <w:rPr>
          <w:sz w:val="26"/>
          <w:szCs w:val="26"/>
        </w:rPr>
      </w:pPr>
    </w:p>
    <w:p w14:paraId="1086E766" w14:textId="77777777" w:rsidR="00D04BF9" w:rsidRPr="00EE7451" w:rsidRDefault="00D04BF9" w:rsidP="007A10B8">
      <w:pPr>
        <w:ind w:right="-2"/>
        <w:rPr>
          <w:sz w:val="26"/>
          <w:szCs w:val="26"/>
        </w:rPr>
      </w:pPr>
    </w:p>
    <w:p w14:paraId="062D2976" w14:textId="77777777" w:rsidR="00D04BF9" w:rsidRPr="00EE7451" w:rsidRDefault="00D04BF9" w:rsidP="007A10B8">
      <w:pPr>
        <w:ind w:right="-2"/>
        <w:rPr>
          <w:sz w:val="26"/>
          <w:szCs w:val="26"/>
        </w:rPr>
      </w:pPr>
    </w:p>
    <w:p w14:paraId="41F36F6A" w14:textId="77777777" w:rsidR="00D04BF9" w:rsidRPr="00EE7451" w:rsidRDefault="00D04BF9" w:rsidP="007A10B8">
      <w:pPr>
        <w:ind w:right="-2"/>
        <w:rPr>
          <w:sz w:val="26"/>
          <w:szCs w:val="26"/>
        </w:rPr>
      </w:pPr>
    </w:p>
    <w:p w14:paraId="08DE2E26" w14:textId="77777777" w:rsidR="00D04BF9" w:rsidRPr="00EE7451" w:rsidRDefault="00D04BF9" w:rsidP="007A10B8">
      <w:pPr>
        <w:ind w:right="-2"/>
        <w:rPr>
          <w:sz w:val="26"/>
          <w:szCs w:val="26"/>
        </w:rPr>
      </w:pPr>
    </w:p>
    <w:p w14:paraId="7B85B253" w14:textId="77777777" w:rsidR="00D04BF9" w:rsidRPr="00EE7451" w:rsidRDefault="00D04BF9" w:rsidP="007A10B8">
      <w:pPr>
        <w:ind w:right="-2"/>
        <w:rPr>
          <w:sz w:val="26"/>
          <w:szCs w:val="26"/>
        </w:rPr>
      </w:pPr>
    </w:p>
    <w:p w14:paraId="399CD852" w14:textId="77777777" w:rsidR="00D04BF9" w:rsidRPr="00EE7451" w:rsidRDefault="00D04BF9" w:rsidP="007A10B8">
      <w:pPr>
        <w:ind w:right="-2"/>
        <w:rPr>
          <w:sz w:val="26"/>
          <w:szCs w:val="26"/>
        </w:rPr>
      </w:pPr>
    </w:p>
    <w:p w14:paraId="464869EF" w14:textId="77777777" w:rsidR="00D04BF9" w:rsidRDefault="00D04BF9" w:rsidP="007A10B8">
      <w:pPr>
        <w:ind w:right="-2"/>
      </w:pPr>
    </w:p>
    <w:p w14:paraId="168E0AB8" w14:textId="6E84705D" w:rsidR="002B692F" w:rsidRPr="00B45CDF" w:rsidRDefault="002B692F" w:rsidP="002B692F">
      <w:pPr>
        <w:pStyle w:val="TOC1"/>
        <w:rPr>
          <w:b/>
          <w:bCs/>
          <w:sz w:val="26"/>
          <w:szCs w:val="26"/>
        </w:rPr>
      </w:pPr>
      <w:r w:rsidRPr="00B45CDF">
        <w:rPr>
          <w:b/>
          <w:bCs/>
          <w:sz w:val="26"/>
          <w:szCs w:val="26"/>
        </w:rPr>
        <w:t>MỤC LỤC</w:t>
      </w:r>
    </w:p>
    <w:p w14:paraId="5FE4461B" w14:textId="364CC4D2" w:rsidR="0033106D" w:rsidRDefault="002B692F">
      <w:pPr>
        <w:pStyle w:val="TOC1"/>
        <w:rPr>
          <w:rFonts w:asciiTheme="minorHAnsi" w:eastAsiaTheme="minorEastAsia" w:hAnsiTheme="minorHAnsi" w:cstheme="minorBidi"/>
          <w:noProof/>
          <w:kern w:val="2"/>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196268076" w:history="1">
        <w:r w:rsidR="0033106D" w:rsidRPr="00483063">
          <w:rPr>
            <w:rStyle w:val="Hyperlink"/>
            <w:b/>
            <w:noProof/>
          </w:rPr>
          <w:t>PHẦN 1: GIỚI THIỆU</w:t>
        </w:r>
        <w:r w:rsidR="0033106D">
          <w:rPr>
            <w:noProof/>
            <w:webHidden/>
          </w:rPr>
          <w:tab/>
        </w:r>
        <w:r w:rsidR="0033106D">
          <w:rPr>
            <w:noProof/>
            <w:webHidden/>
          </w:rPr>
          <w:fldChar w:fldCharType="begin"/>
        </w:r>
        <w:r w:rsidR="0033106D">
          <w:rPr>
            <w:noProof/>
            <w:webHidden/>
          </w:rPr>
          <w:instrText xml:space="preserve"> PAGEREF _Toc196268076 \h </w:instrText>
        </w:r>
        <w:r w:rsidR="0033106D">
          <w:rPr>
            <w:noProof/>
            <w:webHidden/>
          </w:rPr>
        </w:r>
        <w:r w:rsidR="0033106D">
          <w:rPr>
            <w:noProof/>
            <w:webHidden/>
          </w:rPr>
          <w:fldChar w:fldCharType="separate"/>
        </w:r>
        <w:r w:rsidR="00CF71CE">
          <w:rPr>
            <w:noProof/>
            <w:webHidden/>
          </w:rPr>
          <w:t>10</w:t>
        </w:r>
        <w:r w:rsidR="0033106D">
          <w:rPr>
            <w:noProof/>
            <w:webHidden/>
          </w:rPr>
          <w:fldChar w:fldCharType="end"/>
        </w:r>
      </w:hyperlink>
    </w:p>
    <w:p w14:paraId="53625CCA" w14:textId="480A4303" w:rsidR="0033106D" w:rsidRDefault="0033106D">
      <w:pPr>
        <w:pStyle w:val="TOC2"/>
        <w:tabs>
          <w:tab w:val="left" w:pos="720"/>
          <w:tab w:val="right" w:leader="dot" w:pos="8777"/>
        </w:tabs>
        <w:rPr>
          <w:rFonts w:asciiTheme="minorHAnsi" w:eastAsiaTheme="minorEastAsia" w:hAnsiTheme="minorHAnsi" w:cstheme="minorBidi"/>
          <w:noProof/>
          <w:kern w:val="2"/>
          <w14:ligatures w14:val="standardContextual"/>
        </w:rPr>
      </w:pPr>
      <w:hyperlink w:anchor="_Toc196268077" w:history="1">
        <w:r w:rsidRPr="00483063">
          <w:rPr>
            <w:rStyle w:val="Hyperlink"/>
            <w:b/>
            <w:noProof/>
          </w:rPr>
          <w:t>1.</w:t>
        </w:r>
        <w:r>
          <w:rPr>
            <w:rFonts w:asciiTheme="minorHAnsi" w:eastAsiaTheme="minorEastAsia" w:hAnsiTheme="minorHAnsi" w:cstheme="minorBidi"/>
            <w:noProof/>
            <w:kern w:val="2"/>
            <w14:ligatures w14:val="standardContextual"/>
          </w:rPr>
          <w:tab/>
        </w:r>
        <w:r w:rsidRPr="00483063">
          <w:rPr>
            <w:rStyle w:val="Hyperlink"/>
            <w:b/>
            <w:noProof/>
          </w:rPr>
          <w:t>Đặt vấn đề</w:t>
        </w:r>
        <w:r>
          <w:rPr>
            <w:noProof/>
            <w:webHidden/>
          </w:rPr>
          <w:tab/>
        </w:r>
        <w:r>
          <w:rPr>
            <w:noProof/>
            <w:webHidden/>
          </w:rPr>
          <w:fldChar w:fldCharType="begin"/>
        </w:r>
        <w:r>
          <w:rPr>
            <w:noProof/>
            <w:webHidden/>
          </w:rPr>
          <w:instrText xml:space="preserve"> PAGEREF _Toc196268077 \h </w:instrText>
        </w:r>
        <w:r>
          <w:rPr>
            <w:noProof/>
            <w:webHidden/>
          </w:rPr>
        </w:r>
        <w:r>
          <w:rPr>
            <w:noProof/>
            <w:webHidden/>
          </w:rPr>
          <w:fldChar w:fldCharType="separate"/>
        </w:r>
        <w:r w:rsidR="00CF71CE">
          <w:rPr>
            <w:noProof/>
            <w:webHidden/>
          </w:rPr>
          <w:t>10</w:t>
        </w:r>
        <w:r>
          <w:rPr>
            <w:noProof/>
            <w:webHidden/>
          </w:rPr>
          <w:fldChar w:fldCharType="end"/>
        </w:r>
      </w:hyperlink>
    </w:p>
    <w:p w14:paraId="7F8E8932" w14:textId="0A14A4A7" w:rsidR="0033106D" w:rsidRDefault="0033106D">
      <w:pPr>
        <w:pStyle w:val="TOC2"/>
        <w:tabs>
          <w:tab w:val="left" w:pos="720"/>
          <w:tab w:val="right" w:leader="dot" w:pos="8777"/>
        </w:tabs>
        <w:rPr>
          <w:rFonts w:asciiTheme="minorHAnsi" w:eastAsiaTheme="minorEastAsia" w:hAnsiTheme="minorHAnsi" w:cstheme="minorBidi"/>
          <w:noProof/>
          <w:kern w:val="2"/>
          <w14:ligatures w14:val="standardContextual"/>
        </w:rPr>
      </w:pPr>
      <w:hyperlink w:anchor="_Toc196268078" w:history="1">
        <w:r w:rsidRPr="00483063">
          <w:rPr>
            <w:rStyle w:val="Hyperlink"/>
            <w:b/>
            <w:noProof/>
          </w:rPr>
          <w:t>2.</w:t>
        </w:r>
        <w:r>
          <w:rPr>
            <w:rFonts w:asciiTheme="minorHAnsi" w:eastAsiaTheme="minorEastAsia" w:hAnsiTheme="minorHAnsi" w:cstheme="minorBidi"/>
            <w:noProof/>
            <w:kern w:val="2"/>
            <w14:ligatures w14:val="standardContextual"/>
          </w:rPr>
          <w:tab/>
        </w:r>
        <w:r w:rsidRPr="00483063">
          <w:rPr>
            <w:rStyle w:val="Hyperlink"/>
            <w:b/>
            <w:noProof/>
          </w:rPr>
          <w:t>Lịch sử giải quyết vấn đề</w:t>
        </w:r>
        <w:r>
          <w:rPr>
            <w:noProof/>
            <w:webHidden/>
          </w:rPr>
          <w:tab/>
        </w:r>
        <w:r>
          <w:rPr>
            <w:noProof/>
            <w:webHidden/>
          </w:rPr>
          <w:fldChar w:fldCharType="begin"/>
        </w:r>
        <w:r>
          <w:rPr>
            <w:noProof/>
            <w:webHidden/>
          </w:rPr>
          <w:instrText xml:space="preserve"> PAGEREF _Toc196268078 \h </w:instrText>
        </w:r>
        <w:r>
          <w:rPr>
            <w:noProof/>
            <w:webHidden/>
          </w:rPr>
        </w:r>
        <w:r>
          <w:rPr>
            <w:noProof/>
            <w:webHidden/>
          </w:rPr>
          <w:fldChar w:fldCharType="separate"/>
        </w:r>
        <w:r w:rsidR="00CF71CE">
          <w:rPr>
            <w:noProof/>
            <w:webHidden/>
          </w:rPr>
          <w:t>10</w:t>
        </w:r>
        <w:r>
          <w:rPr>
            <w:noProof/>
            <w:webHidden/>
          </w:rPr>
          <w:fldChar w:fldCharType="end"/>
        </w:r>
      </w:hyperlink>
    </w:p>
    <w:p w14:paraId="1A323EE0" w14:textId="146C75F6" w:rsidR="0033106D" w:rsidRDefault="0033106D">
      <w:pPr>
        <w:pStyle w:val="TOC2"/>
        <w:tabs>
          <w:tab w:val="left" w:pos="720"/>
          <w:tab w:val="right" w:leader="dot" w:pos="8777"/>
        </w:tabs>
        <w:rPr>
          <w:rFonts w:asciiTheme="minorHAnsi" w:eastAsiaTheme="minorEastAsia" w:hAnsiTheme="minorHAnsi" w:cstheme="minorBidi"/>
          <w:noProof/>
          <w:kern w:val="2"/>
          <w14:ligatures w14:val="standardContextual"/>
        </w:rPr>
      </w:pPr>
      <w:hyperlink w:anchor="_Toc196268079" w:history="1">
        <w:r w:rsidRPr="00483063">
          <w:rPr>
            <w:rStyle w:val="Hyperlink"/>
            <w:b/>
            <w:noProof/>
          </w:rPr>
          <w:t>3.</w:t>
        </w:r>
        <w:r>
          <w:rPr>
            <w:rFonts w:asciiTheme="minorHAnsi" w:eastAsiaTheme="minorEastAsia" w:hAnsiTheme="minorHAnsi" w:cstheme="minorBidi"/>
            <w:noProof/>
            <w:kern w:val="2"/>
            <w14:ligatures w14:val="standardContextual"/>
          </w:rPr>
          <w:tab/>
        </w:r>
        <w:r w:rsidRPr="00483063">
          <w:rPr>
            <w:rStyle w:val="Hyperlink"/>
            <w:b/>
            <w:noProof/>
          </w:rPr>
          <w:t>Mục tiêu đề tài</w:t>
        </w:r>
        <w:r>
          <w:rPr>
            <w:noProof/>
            <w:webHidden/>
          </w:rPr>
          <w:tab/>
        </w:r>
        <w:r>
          <w:rPr>
            <w:noProof/>
            <w:webHidden/>
          </w:rPr>
          <w:fldChar w:fldCharType="begin"/>
        </w:r>
        <w:r>
          <w:rPr>
            <w:noProof/>
            <w:webHidden/>
          </w:rPr>
          <w:instrText xml:space="preserve"> PAGEREF _Toc196268079 \h </w:instrText>
        </w:r>
        <w:r>
          <w:rPr>
            <w:noProof/>
            <w:webHidden/>
          </w:rPr>
        </w:r>
        <w:r>
          <w:rPr>
            <w:noProof/>
            <w:webHidden/>
          </w:rPr>
          <w:fldChar w:fldCharType="separate"/>
        </w:r>
        <w:r w:rsidR="00CF71CE">
          <w:rPr>
            <w:noProof/>
            <w:webHidden/>
          </w:rPr>
          <w:t>11</w:t>
        </w:r>
        <w:r>
          <w:rPr>
            <w:noProof/>
            <w:webHidden/>
          </w:rPr>
          <w:fldChar w:fldCharType="end"/>
        </w:r>
      </w:hyperlink>
    </w:p>
    <w:p w14:paraId="14A2C6A8" w14:textId="401CC5DD" w:rsidR="0033106D" w:rsidRDefault="0033106D">
      <w:pPr>
        <w:pStyle w:val="TOC2"/>
        <w:tabs>
          <w:tab w:val="left" w:pos="720"/>
          <w:tab w:val="right" w:leader="dot" w:pos="8777"/>
        </w:tabs>
        <w:rPr>
          <w:rFonts w:asciiTheme="minorHAnsi" w:eastAsiaTheme="minorEastAsia" w:hAnsiTheme="minorHAnsi" w:cstheme="minorBidi"/>
          <w:noProof/>
          <w:kern w:val="2"/>
          <w14:ligatures w14:val="standardContextual"/>
        </w:rPr>
      </w:pPr>
      <w:hyperlink w:anchor="_Toc196268080" w:history="1">
        <w:r w:rsidRPr="00483063">
          <w:rPr>
            <w:rStyle w:val="Hyperlink"/>
            <w:b/>
            <w:noProof/>
          </w:rPr>
          <w:t>4.</w:t>
        </w:r>
        <w:r>
          <w:rPr>
            <w:rFonts w:asciiTheme="minorHAnsi" w:eastAsiaTheme="minorEastAsia" w:hAnsiTheme="minorHAnsi" w:cstheme="minorBidi"/>
            <w:noProof/>
            <w:kern w:val="2"/>
            <w14:ligatures w14:val="standardContextual"/>
          </w:rPr>
          <w:tab/>
        </w:r>
        <w:r w:rsidRPr="00483063">
          <w:rPr>
            <w:rStyle w:val="Hyperlink"/>
            <w:b/>
            <w:noProof/>
          </w:rPr>
          <w:t>Đối tượng và phạm vi nghiên cứu</w:t>
        </w:r>
        <w:r>
          <w:rPr>
            <w:noProof/>
            <w:webHidden/>
          </w:rPr>
          <w:tab/>
        </w:r>
        <w:r>
          <w:rPr>
            <w:noProof/>
            <w:webHidden/>
          </w:rPr>
          <w:fldChar w:fldCharType="begin"/>
        </w:r>
        <w:r>
          <w:rPr>
            <w:noProof/>
            <w:webHidden/>
          </w:rPr>
          <w:instrText xml:space="preserve"> PAGEREF _Toc196268080 \h </w:instrText>
        </w:r>
        <w:r>
          <w:rPr>
            <w:noProof/>
            <w:webHidden/>
          </w:rPr>
        </w:r>
        <w:r>
          <w:rPr>
            <w:noProof/>
            <w:webHidden/>
          </w:rPr>
          <w:fldChar w:fldCharType="separate"/>
        </w:r>
        <w:r w:rsidR="00CF71CE">
          <w:rPr>
            <w:noProof/>
            <w:webHidden/>
          </w:rPr>
          <w:t>11</w:t>
        </w:r>
        <w:r>
          <w:rPr>
            <w:noProof/>
            <w:webHidden/>
          </w:rPr>
          <w:fldChar w:fldCharType="end"/>
        </w:r>
      </w:hyperlink>
    </w:p>
    <w:p w14:paraId="43ABE61C" w14:textId="5A9CB951"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1" w:history="1">
        <w:r w:rsidRPr="008525BB">
          <w:rPr>
            <w:rStyle w:val="Hyperlink"/>
            <w:noProof/>
          </w:rPr>
          <w:t>4.1. Đối tượng nghiên cứu:</w:t>
        </w:r>
        <w:r w:rsidRPr="008525BB">
          <w:rPr>
            <w:noProof/>
            <w:webHidden/>
          </w:rPr>
          <w:tab/>
        </w:r>
        <w:r w:rsidRPr="008525BB">
          <w:rPr>
            <w:noProof/>
            <w:webHidden/>
          </w:rPr>
          <w:fldChar w:fldCharType="begin"/>
        </w:r>
        <w:r w:rsidRPr="008525BB">
          <w:rPr>
            <w:noProof/>
            <w:webHidden/>
          </w:rPr>
          <w:instrText xml:space="preserve"> PAGEREF _Toc196268081 \h </w:instrText>
        </w:r>
        <w:r w:rsidRPr="008525BB">
          <w:rPr>
            <w:noProof/>
            <w:webHidden/>
          </w:rPr>
        </w:r>
        <w:r w:rsidRPr="008525BB">
          <w:rPr>
            <w:noProof/>
            <w:webHidden/>
          </w:rPr>
          <w:fldChar w:fldCharType="separate"/>
        </w:r>
        <w:r w:rsidR="00CF71CE">
          <w:rPr>
            <w:noProof/>
            <w:webHidden/>
          </w:rPr>
          <w:t>11</w:t>
        </w:r>
        <w:r w:rsidRPr="008525BB">
          <w:rPr>
            <w:noProof/>
            <w:webHidden/>
          </w:rPr>
          <w:fldChar w:fldCharType="end"/>
        </w:r>
      </w:hyperlink>
    </w:p>
    <w:p w14:paraId="34A79A29" w14:textId="09FC2523"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2" w:history="1">
        <w:r w:rsidRPr="008525BB">
          <w:rPr>
            <w:rStyle w:val="Hyperlink"/>
            <w:noProof/>
          </w:rPr>
          <w:t>4.2. Phạm vi nghiên cứu:</w:t>
        </w:r>
        <w:r w:rsidRPr="008525BB">
          <w:rPr>
            <w:noProof/>
            <w:webHidden/>
          </w:rPr>
          <w:tab/>
        </w:r>
        <w:r w:rsidRPr="008525BB">
          <w:rPr>
            <w:noProof/>
            <w:webHidden/>
          </w:rPr>
          <w:fldChar w:fldCharType="begin"/>
        </w:r>
        <w:r w:rsidRPr="008525BB">
          <w:rPr>
            <w:noProof/>
            <w:webHidden/>
          </w:rPr>
          <w:instrText xml:space="preserve"> PAGEREF _Toc196268082 \h </w:instrText>
        </w:r>
        <w:r w:rsidRPr="008525BB">
          <w:rPr>
            <w:noProof/>
            <w:webHidden/>
          </w:rPr>
        </w:r>
        <w:r w:rsidRPr="008525BB">
          <w:rPr>
            <w:noProof/>
            <w:webHidden/>
          </w:rPr>
          <w:fldChar w:fldCharType="separate"/>
        </w:r>
        <w:r w:rsidR="00CF71CE">
          <w:rPr>
            <w:noProof/>
            <w:webHidden/>
          </w:rPr>
          <w:t>11</w:t>
        </w:r>
        <w:r w:rsidRPr="008525BB">
          <w:rPr>
            <w:noProof/>
            <w:webHidden/>
          </w:rPr>
          <w:fldChar w:fldCharType="end"/>
        </w:r>
      </w:hyperlink>
    </w:p>
    <w:p w14:paraId="1CD1F681" w14:textId="33A6E249"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3" w:history="1">
        <w:r w:rsidRPr="008525BB">
          <w:rPr>
            <w:rStyle w:val="Hyperlink"/>
            <w:noProof/>
          </w:rPr>
          <w:t>4.3. Phương pháp nghiên cứu:</w:t>
        </w:r>
        <w:r w:rsidRPr="008525BB">
          <w:rPr>
            <w:noProof/>
            <w:webHidden/>
          </w:rPr>
          <w:tab/>
        </w:r>
        <w:r w:rsidRPr="008525BB">
          <w:rPr>
            <w:noProof/>
            <w:webHidden/>
          </w:rPr>
          <w:fldChar w:fldCharType="begin"/>
        </w:r>
        <w:r w:rsidRPr="008525BB">
          <w:rPr>
            <w:noProof/>
            <w:webHidden/>
          </w:rPr>
          <w:instrText xml:space="preserve"> PAGEREF _Toc196268083 \h </w:instrText>
        </w:r>
        <w:r w:rsidRPr="008525BB">
          <w:rPr>
            <w:noProof/>
            <w:webHidden/>
          </w:rPr>
        </w:r>
        <w:r w:rsidRPr="008525BB">
          <w:rPr>
            <w:noProof/>
            <w:webHidden/>
          </w:rPr>
          <w:fldChar w:fldCharType="separate"/>
        </w:r>
        <w:r w:rsidR="00CF71CE">
          <w:rPr>
            <w:noProof/>
            <w:webHidden/>
          </w:rPr>
          <w:t>12</w:t>
        </w:r>
        <w:r w:rsidRPr="008525BB">
          <w:rPr>
            <w:noProof/>
            <w:webHidden/>
          </w:rPr>
          <w:fldChar w:fldCharType="end"/>
        </w:r>
      </w:hyperlink>
    </w:p>
    <w:p w14:paraId="3DEA8403" w14:textId="58B110B8" w:rsidR="0033106D" w:rsidRDefault="0033106D">
      <w:pPr>
        <w:pStyle w:val="TOC1"/>
        <w:rPr>
          <w:rFonts w:asciiTheme="minorHAnsi" w:eastAsiaTheme="minorEastAsia" w:hAnsiTheme="minorHAnsi" w:cstheme="minorBidi"/>
          <w:noProof/>
          <w:kern w:val="2"/>
          <w14:ligatures w14:val="standardContextual"/>
        </w:rPr>
      </w:pPr>
      <w:hyperlink w:anchor="_Toc196268084" w:history="1">
        <w:r w:rsidRPr="00483063">
          <w:rPr>
            <w:rStyle w:val="Hyperlink"/>
            <w:b/>
            <w:noProof/>
          </w:rPr>
          <w:t>PHẦN 2: NỘI DUNG</w:t>
        </w:r>
        <w:r>
          <w:rPr>
            <w:noProof/>
            <w:webHidden/>
          </w:rPr>
          <w:tab/>
        </w:r>
        <w:r>
          <w:rPr>
            <w:noProof/>
            <w:webHidden/>
          </w:rPr>
          <w:fldChar w:fldCharType="begin"/>
        </w:r>
        <w:r>
          <w:rPr>
            <w:noProof/>
            <w:webHidden/>
          </w:rPr>
          <w:instrText xml:space="preserve"> PAGEREF _Toc196268084 \h </w:instrText>
        </w:r>
        <w:r>
          <w:rPr>
            <w:noProof/>
            <w:webHidden/>
          </w:rPr>
        </w:r>
        <w:r>
          <w:rPr>
            <w:noProof/>
            <w:webHidden/>
          </w:rPr>
          <w:fldChar w:fldCharType="separate"/>
        </w:r>
        <w:r w:rsidR="00CF71CE">
          <w:rPr>
            <w:noProof/>
            <w:webHidden/>
          </w:rPr>
          <w:t>13</w:t>
        </w:r>
        <w:r>
          <w:rPr>
            <w:noProof/>
            <w:webHidden/>
          </w:rPr>
          <w:fldChar w:fldCharType="end"/>
        </w:r>
      </w:hyperlink>
    </w:p>
    <w:p w14:paraId="68D73610" w14:textId="443B1CAE"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085" w:history="1">
        <w:r w:rsidRPr="00483063">
          <w:rPr>
            <w:rStyle w:val="Hyperlink"/>
            <w:b/>
            <w:noProof/>
          </w:rPr>
          <w:t>CHƯƠNG 1 – ĐẶC TẢ YÊU CẦU</w:t>
        </w:r>
        <w:r>
          <w:rPr>
            <w:noProof/>
            <w:webHidden/>
          </w:rPr>
          <w:tab/>
        </w:r>
        <w:r>
          <w:rPr>
            <w:noProof/>
            <w:webHidden/>
          </w:rPr>
          <w:fldChar w:fldCharType="begin"/>
        </w:r>
        <w:r>
          <w:rPr>
            <w:noProof/>
            <w:webHidden/>
          </w:rPr>
          <w:instrText xml:space="preserve"> PAGEREF _Toc196268085 \h </w:instrText>
        </w:r>
        <w:r>
          <w:rPr>
            <w:noProof/>
            <w:webHidden/>
          </w:rPr>
        </w:r>
        <w:r>
          <w:rPr>
            <w:noProof/>
            <w:webHidden/>
          </w:rPr>
          <w:fldChar w:fldCharType="separate"/>
        </w:r>
        <w:r w:rsidR="00CF71CE">
          <w:rPr>
            <w:noProof/>
            <w:webHidden/>
          </w:rPr>
          <w:t>13</w:t>
        </w:r>
        <w:r>
          <w:rPr>
            <w:noProof/>
            <w:webHidden/>
          </w:rPr>
          <w:fldChar w:fldCharType="end"/>
        </w:r>
      </w:hyperlink>
    </w:p>
    <w:p w14:paraId="2341EEE3" w14:textId="5695FA80"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6" w:history="1">
        <w:r w:rsidRPr="008525BB">
          <w:rPr>
            <w:rStyle w:val="Hyperlink"/>
            <w:noProof/>
          </w:rPr>
          <w:t>1.1 Mô tả đề tài</w:t>
        </w:r>
        <w:r w:rsidRPr="008525BB">
          <w:rPr>
            <w:noProof/>
            <w:webHidden/>
          </w:rPr>
          <w:tab/>
        </w:r>
        <w:r w:rsidRPr="008525BB">
          <w:rPr>
            <w:noProof/>
            <w:webHidden/>
          </w:rPr>
          <w:fldChar w:fldCharType="begin"/>
        </w:r>
        <w:r w:rsidRPr="008525BB">
          <w:rPr>
            <w:noProof/>
            <w:webHidden/>
          </w:rPr>
          <w:instrText xml:space="preserve"> PAGEREF _Toc196268086 \h </w:instrText>
        </w:r>
        <w:r w:rsidRPr="008525BB">
          <w:rPr>
            <w:noProof/>
            <w:webHidden/>
          </w:rPr>
        </w:r>
        <w:r w:rsidRPr="008525BB">
          <w:rPr>
            <w:noProof/>
            <w:webHidden/>
          </w:rPr>
          <w:fldChar w:fldCharType="separate"/>
        </w:r>
        <w:r w:rsidR="00CF71CE">
          <w:rPr>
            <w:noProof/>
            <w:webHidden/>
          </w:rPr>
          <w:t>13</w:t>
        </w:r>
        <w:r w:rsidRPr="008525BB">
          <w:rPr>
            <w:noProof/>
            <w:webHidden/>
          </w:rPr>
          <w:fldChar w:fldCharType="end"/>
        </w:r>
      </w:hyperlink>
    </w:p>
    <w:p w14:paraId="33764399" w14:textId="750EACF1"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7" w:history="1">
        <w:r w:rsidRPr="008525BB">
          <w:rPr>
            <w:rStyle w:val="Hyperlink"/>
            <w:noProof/>
          </w:rPr>
          <w:t>1.2 Các chức năng của hệ thống</w:t>
        </w:r>
        <w:r w:rsidRPr="008525BB">
          <w:rPr>
            <w:noProof/>
            <w:webHidden/>
          </w:rPr>
          <w:tab/>
        </w:r>
        <w:r w:rsidRPr="008525BB">
          <w:rPr>
            <w:noProof/>
            <w:webHidden/>
          </w:rPr>
          <w:fldChar w:fldCharType="begin"/>
        </w:r>
        <w:r w:rsidRPr="008525BB">
          <w:rPr>
            <w:noProof/>
            <w:webHidden/>
          </w:rPr>
          <w:instrText xml:space="preserve"> PAGEREF _Toc196268087 \h </w:instrText>
        </w:r>
        <w:r w:rsidRPr="008525BB">
          <w:rPr>
            <w:noProof/>
            <w:webHidden/>
          </w:rPr>
        </w:r>
        <w:r w:rsidRPr="008525BB">
          <w:rPr>
            <w:noProof/>
            <w:webHidden/>
          </w:rPr>
          <w:fldChar w:fldCharType="separate"/>
        </w:r>
        <w:r w:rsidR="00CF71CE">
          <w:rPr>
            <w:noProof/>
            <w:webHidden/>
          </w:rPr>
          <w:t>14</w:t>
        </w:r>
        <w:r w:rsidRPr="008525BB">
          <w:rPr>
            <w:noProof/>
            <w:webHidden/>
          </w:rPr>
          <w:fldChar w:fldCharType="end"/>
        </w:r>
      </w:hyperlink>
    </w:p>
    <w:p w14:paraId="5B0C02D9" w14:textId="5893CA11"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088" w:history="1">
        <w:r w:rsidRPr="00483063">
          <w:rPr>
            <w:rStyle w:val="Hyperlink"/>
            <w:b/>
            <w:noProof/>
          </w:rPr>
          <w:t>CHƯƠNG 2 – THIẾT KẾ GIẢI PHÁP</w:t>
        </w:r>
        <w:r>
          <w:rPr>
            <w:noProof/>
            <w:webHidden/>
          </w:rPr>
          <w:tab/>
        </w:r>
        <w:r>
          <w:rPr>
            <w:noProof/>
            <w:webHidden/>
          </w:rPr>
          <w:fldChar w:fldCharType="begin"/>
        </w:r>
        <w:r>
          <w:rPr>
            <w:noProof/>
            <w:webHidden/>
          </w:rPr>
          <w:instrText xml:space="preserve"> PAGEREF _Toc196268088 \h </w:instrText>
        </w:r>
        <w:r>
          <w:rPr>
            <w:noProof/>
            <w:webHidden/>
          </w:rPr>
        </w:r>
        <w:r>
          <w:rPr>
            <w:noProof/>
            <w:webHidden/>
          </w:rPr>
          <w:fldChar w:fldCharType="separate"/>
        </w:r>
        <w:r w:rsidR="00CF71CE">
          <w:rPr>
            <w:noProof/>
            <w:webHidden/>
          </w:rPr>
          <w:t>17</w:t>
        </w:r>
        <w:r>
          <w:rPr>
            <w:noProof/>
            <w:webHidden/>
          </w:rPr>
          <w:fldChar w:fldCharType="end"/>
        </w:r>
      </w:hyperlink>
    </w:p>
    <w:p w14:paraId="76D6167F" w14:textId="162EBC0D"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89" w:history="1">
        <w:r w:rsidRPr="008525BB">
          <w:rPr>
            <w:rStyle w:val="Hyperlink"/>
            <w:noProof/>
          </w:rPr>
          <w:t>2.1 Cơ sở lý thuyết</w:t>
        </w:r>
        <w:r w:rsidRPr="008525BB">
          <w:rPr>
            <w:noProof/>
            <w:webHidden/>
          </w:rPr>
          <w:tab/>
        </w:r>
        <w:r w:rsidRPr="008525BB">
          <w:rPr>
            <w:noProof/>
            <w:webHidden/>
          </w:rPr>
          <w:fldChar w:fldCharType="begin"/>
        </w:r>
        <w:r w:rsidRPr="008525BB">
          <w:rPr>
            <w:noProof/>
            <w:webHidden/>
          </w:rPr>
          <w:instrText xml:space="preserve"> PAGEREF _Toc196268089 \h </w:instrText>
        </w:r>
        <w:r w:rsidRPr="008525BB">
          <w:rPr>
            <w:noProof/>
            <w:webHidden/>
          </w:rPr>
        </w:r>
        <w:r w:rsidRPr="008525BB">
          <w:rPr>
            <w:noProof/>
            <w:webHidden/>
          </w:rPr>
          <w:fldChar w:fldCharType="separate"/>
        </w:r>
        <w:r w:rsidR="00CF71CE">
          <w:rPr>
            <w:noProof/>
            <w:webHidden/>
          </w:rPr>
          <w:t>17</w:t>
        </w:r>
        <w:r w:rsidRPr="008525BB">
          <w:rPr>
            <w:noProof/>
            <w:webHidden/>
          </w:rPr>
          <w:fldChar w:fldCharType="end"/>
        </w:r>
      </w:hyperlink>
    </w:p>
    <w:p w14:paraId="0E29F3E9" w14:textId="4DD5A5B0"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0" w:history="1">
        <w:r w:rsidRPr="008525BB">
          <w:rPr>
            <w:rStyle w:val="Hyperlink"/>
            <w:noProof/>
          </w:rPr>
          <w:t>2.2 Sơ đồ usecase của hệ thống</w:t>
        </w:r>
        <w:r w:rsidRPr="008525BB">
          <w:rPr>
            <w:noProof/>
            <w:webHidden/>
          </w:rPr>
          <w:tab/>
        </w:r>
        <w:r w:rsidRPr="008525BB">
          <w:rPr>
            <w:noProof/>
            <w:webHidden/>
          </w:rPr>
          <w:fldChar w:fldCharType="begin"/>
        </w:r>
        <w:r w:rsidRPr="008525BB">
          <w:rPr>
            <w:noProof/>
            <w:webHidden/>
          </w:rPr>
          <w:instrText xml:space="preserve"> PAGEREF _Toc196268090 \h </w:instrText>
        </w:r>
        <w:r w:rsidRPr="008525BB">
          <w:rPr>
            <w:noProof/>
            <w:webHidden/>
          </w:rPr>
        </w:r>
        <w:r w:rsidRPr="008525BB">
          <w:rPr>
            <w:noProof/>
            <w:webHidden/>
          </w:rPr>
          <w:fldChar w:fldCharType="separate"/>
        </w:r>
        <w:r w:rsidR="00CF71CE">
          <w:rPr>
            <w:noProof/>
            <w:webHidden/>
          </w:rPr>
          <w:t>19</w:t>
        </w:r>
        <w:r w:rsidRPr="008525BB">
          <w:rPr>
            <w:noProof/>
            <w:webHidden/>
          </w:rPr>
          <w:fldChar w:fldCharType="end"/>
        </w:r>
      </w:hyperlink>
    </w:p>
    <w:p w14:paraId="7A7EE92A" w14:textId="3D3F082A"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1" w:history="1">
        <w:r w:rsidRPr="008525BB">
          <w:rPr>
            <w:rStyle w:val="Hyperlink"/>
            <w:noProof/>
          </w:rPr>
          <w:t>2.3 Thiết kế cơ sở dữ liệu</w:t>
        </w:r>
        <w:r w:rsidRPr="008525BB">
          <w:rPr>
            <w:noProof/>
            <w:webHidden/>
          </w:rPr>
          <w:tab/>
        </w:r>
        <w:r w:rsidRPr="008525BB">
          <w:rPr>
            <w:noProof/>
            <w:webHidden/>
          </w:rPr>
          <w:fldChar w:fldCharType="begin"/>
        </w:r>
        <w:r w:rsidRPr="008525BB">
          <w:rPr>
            <w:noProof/>
            <w:webHidden/>
          </w:rPr>
          <w:instrText xml:space="preserve"> PAGEREF _Toc196268091 \h </w:instrText>
        </w:r>
        <w:r w:rsidRPr="008525BB">
          <w:rPr>
            <w:noProof/>
            <w:webHidden/>
          </w:rPr>
        </w:r>
        <w:r w:rsidRPr="008525BB">
          <w:rPr>
            <w:noProof/>
            <w:webHidden/>
          </w:rPr>
          <w:fldChar w:fldCharType="separate"/>
        </w:r>
        <w:r w:rsidR="00CF71CE">
          <w:rPr>
            <w:noProof/>
            <w:webHidden/>
          </w:rPr>
          <w:t>21</w:t>
        </w:r>
        <w:r w:rsidRPr="008525BB">
          <w:rPr>
            <w:noProof/>
            <w:webHidden/>
          </w:rPr>
          <w:fldChar w:fldCharType="end"/>
        </w:r>
      </w:hyperlink>
    </w:p>
    <w:p w14:paraId="71C3E0F2" w14:textId="5ED7360A"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092" w:history="1">
        <w:r w:rsidRPr="00483063">
          <w:rPr>
            <w:rStyle w:val="Hyperlink"/>
            <w:b/>
            <w:noProof/>
          </w:rPr>
          <w:t>CHƯƠNG 3 – CÀI ĐẶT GIẢI PHÁP</w:t>
        </w:r>
        <w:r>
          <w:rPr>
            <w:noProof/>
            <w:webHidden/>
          </w:rPr>
          <w:tab/>
        </w:r>
        <w:r>
          <w:rPr>
            <w:noProof/>
            <w:webHidden/>
          </w:rPr>
          <w:fldChar w:fldCharType="begin"/>
        </w:r>
        <w:r>
          <w:rPr>
            <w:noProof/>
            <w:webHidden/>
          </w:rPr>
          <w:instrText xml:space="preserve"> PAGEREF _Toc196268092 \h </w:instrText>
        </w:r>
        <w:r>
          <w:rPr>
            <w:noProof/>
            <w:webHidden/>
          </w:rPr>
        </w:r>
        <w:r>
          <w:rPr>
            <w:noProof/>
            <w:webHidden/>
          </w:rPr>
          <w:fldChar w:fldCharType="separate"/>
        </w:r>
        <w:r w:rsidR="00CF71CE">
          <w:rPr>
            <w:noProof/>
            <w:webHidden/>
          </w:rPr>
          <w:t>40</w:t>
        </w:r>
        <w:r>
          <w:rPr>
            <w:noProof/>
            <w:webHidden/>
          </w:rPr>
          <w:fldChar w:fldCharType="end"/>
        </w:r>
      </w:hyperlink>
    </w:p>
    <w:p w14:paraId="0299AB50" w14:textId="357F41D4"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3" w:history="1">
        <w:r w:rsidRPr="008525BB">
          <w:rPr>
            <w:rStyle w:val="Hyperlink"/>
            <w:noProof/>
          </w:rPr>
          <w:t>3.1 Kiến trúc hệ thống</w:t>
        </w:r>
        <w:r w:rsidRPr="008525BB">
          <w:rPr>
            <w:noProof/>
            <w:webHidden/>
          </w:rPr>
          <w:tab/>
        </w:r>
        <w:r w:rsidRPr="008525BB">
          <w:rPr>
            <w:noProof/>
            <w:webHidden/>
          </w:rPr>
          <w:fldChar w:fldCharType="begin"/>
        </w:r>
        <w:r w:rsidRPr="008525BB">
          <w:rPr>
            <w:noProof/>
            <w:webHidden/>
          </w:rPr>
          <w:instrText xml:space="preserve"> PAGEREF _Toc196268093 \h </w:instrText>
        </w:r>
        <w:r w:rsidRPr="008525BB">
          <w:rPr>
            <w:noProof/>
            <w:webHidden/>
          </w:rPr>
        </w:r>
        <w:r w:rsidRPr="008525BB">
          <w:rPr>
            <w:noProof/>
            <w:webHidden/>
          </w:rPr>
          <w:fldChar w:fldCharType="separate"/>
        </w:r>
        <w:r w:rsidR="00CF71CE">
          <w:rPr>
            <w:noProof/>
            <w:webHidden/>
          </w:rPr>
          <w:t>40</w:t>
        </w:r>
        <w:r w:rsidRPr="008525BB">
          <w:rPr>
            <w:noProof/>
            <w:webHidden/>
          </w:rPr>
          <w:fldChar w:fldCharType="end"/>
        </w:r>
      </w:hyperlink>
    </w:p>
    <w:p w14:paraId="5C4DD83B" w14:textId="0906A881"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4" w:history="1">
        <w:r w:rsidRPr="008525BB">
          <w:rPr>
            <w:rStyle w:val="Hyperlink"/>
            <w:noProof/>
          </w:rPr>
          <w:t xml:space="preserve">3.2 </w:t>
        </w:r>
        <w:r w:rsidRPr="008525BB">
          <w:rPr>
            <w:rStyle w:val="Hyperlink"/>
            <w:noProof/>
            <w:highlight w:val="white"/>
          </w:rPr>
          <w:t>Cài đặt chức năng</w:t>
        </w:r>
        <w:r w:rsidRPr="008525BB">
          <w:rPr>
            <w:noProof/>
            <w:webHidden/>
          </w:rPr>
          <w:tab/>
        </w:r>
        <w:r w:rsidRPr="008525BB">
          <w:rPr>
            <w:noProof/>
            <w:webHidden/>
          </w:rPr>
          <w:fldChar w:fldCharType="begin"/>
        </w:r>
        <w:r w:rsidRPr="008525BB">
          <w:rPr>
            <w:noProof/>
            <w:webHidden/>
          </w:rPr>
          <w:instrText xml:space="preserve"> PAGEREF _Toc196268094 \h </w:instrText>
        </w:r>
        <w:r w:rsidRPr="008525BB">
          <w:rPr>
            <w:noProof/>
            <w:webHidden/>
          </w:rPr>
        </w:r>
        <w:r w:rsidRPr="008525BB">
          <w:rPr>
            <w:noProof/>
            <w:webHidden/>
          </w:rPr>
          <w:fldChar w:fldCharType="separate"/>
        </w:r>
        <w:r w:rsidR="00CF71CE">
          <w:rPr>
            <w:noProof/>
            <w:webHidden/>
          </w:rPr>
          <w:t>43</w:t>
        </w:r>
        <w:r w:rsidRPr="008525BB">
          <w:rPr>
            <w:noProof/>
            <w:webHidden/>
          </w:rPr>
          <w:fldChar w:fldCharType="end"/>
        </w:r>
      </w:hyperlink>
    </w:p>
    <w:p w14:paraId="316D23CE" w14:textId="111D1509"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095" w:history="1">
        <w:r w:rsidRPr="00483063">
          <w:rPr>
            <w:rStyle w:val="Hyperlink"/>
            <w:b/>
            <w:noProof/>
          </w:rPr>
          <w:t>CHƯƠNG 4 – ĐÁNH GIÁ KIỂM THỬ</w:t>
        </w:r>
        <w:r>
          <w:rPr>
            <w:noProof/>
            <w:webHidden/>
          </w:rPr>
          <w:tab/>
        </w:r>
        <w:r>
          <w:rPr>
            <w:noProof/>
            <w:webHidden/>
          </w:rPr>
          <w:fldChar w:fldCharType="begin"/>
        </w:r>
        <w:r>
          <w:rPr>
            <w:noProof/>
            <w:webHidden/>
          </w:rPr>
          <w:instrText xml:space="preserve"> PAGEREF _Toc196268095 \h </w:instrText>
        </w:r>
        <w:r>
          <w:rPr>
            <w:noProof/>
            <w:webHidden/>
          </w:rPr>
        </w:r>
        <w:r>
          <w:rPr>
            <w:noProof/>
            <w:webHidden/>
          </w:rPr>
          <w:fldChar w:fldCharType="separate"/>
        </w:r>
        <w:r w:rsidR="00CF71CE">
          <w:rPr>
            <w:noProof/>
            <w:webHidden/>
          </w:rPr>
          <w:t>61</w:t>
        </w:r>
        <w:r>
          <w:rPr>
            <w:noProof/>
            <w:webHidden/>
          </w:rPr>
          <w:fldChar w:fldCharType="end"/>
        </w:r>
      </w:hyperlink>
    </w:p>
    <w:p w14:paraId="4303748C" w14:textId="1B53682E"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6" w:history="1">
        <w:r w:rsidRPr="008525BB">
          <w:rPr>
            <w:rStyle w:val="Hyperlink"/>
            <w:noProof/>
          </w:rPr>
          <w:t>4.1 Mục tiêu kiểm thử</w:t>
        </w:r>
        <w:r w:rsidRPr="008525BB">
          <w:rPr>
            <w:noProof/>
            <w:webHidden/>
          </w:rPr>
          <w:tab/>
        </w:r>
        <w:r w:rsidRPr="008525BB">
          <w:rPr>
            <w:noProof/>
            <w:webHidden/>
          </w:rPr>
          <w:fldChar w:fldCharType="begin"/>
        </w:r>
        <w:r w:rsidRPr="008525BB">
          <w:rPr>
            <w:noProof/>
            <w:webHidden/>
          </w:rPr>
          <w:instrText xml:space="preserve"> PAGEREF _Toc196268096 \h </w:instrText>
        </w:r>
        <w:r w:rsidRPr="008525BB">
          <w:rPr>
            <w:noProof/>
            <w:webHidden/>
          </w:rPr>
        </w:r>
        <w:r w:rsidRPr="008525BB">
          <w:rPr>
            <w:noProof/>
            <w:webHidden/>
          </w:rPr>
          <w:fldChar w:fldCharType="separate"/>
        </w:r>
        <w:r w:rsidR="00CF71CE">
          <w:rPr>
            <w:noProof/>
            <w:webHidden/>
          </w:rPr>
          <w:t>61</w:t>
        </w:r>
        <w:r w:rsidRPr="008525BB">
          <w:rPr>
            <w:noProof/>
            <w:webHidden/>
          </w:rPr>
          <w:fldChar w:fldCharType="end"/>
        </w:r>
      </w:hyperlink>
    </w:p>
    <w:p w14:paraId="769AE91C" w14:textId="7920ED74"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7" w:history="1">
        <w:r w:rsidRPr="008525BB">
          <w:rPr>
            <w:rStyle w:val="Hyperlink"/>
            <w:noProof/>
          </w:rPr>
          <w:t>4.2 Kịch bản kiểm thử</w:t>
        </w:r>
        <w:r w:rsidRPr="008525BB">
          <w:rPr>
            <w:noProof/>
            <w:webHidden/>
          </w:rPr>
          <w:tab/>
        </w:r>
        <w:r w:rsidRPr="008525BB">
          <w:rPr>
            <w:noProof/>
            <w:webHidden/>
          </w:rPr>
          <w:fldChar w:fldCharType="begin"/>
        </w:r>
        <w:r w:rsidRPr="008525BB">
          <w:rPr>
            <w:noProof/>
            <w:webHidden/>
          </w:rPr>
          <w:instrText xml:space="preserve"> PAGEREF _Toc196268097 \h </w:instrText>
        </w:r>
        <w:r w:rsidRPr="008525BB">
          <w:rPr>
            <w:noProof/>
            <w:webHidden/>
          </w:rPr>
        </w:r>
        <w:r w:rsidRPr="008525BB">
          <w:rPr>
            <w:noProof/>
            <w:webHidden/>
          </w:rPr>
          <w:fldChar w:fldCharType="separate"/>
        </w:r>
        <w:r w:rsidR="00CF71CE">
          <w:rPr>
            <w:noProof/>
            <w:webHidden/>
          </w:rPr>
          <w:t>62</w:t>
        </w:r>
        <w:r w:rsidRPr="008525BB">
          <w:rPr>
            <w:noProof/>
            <w:webHidden/>
          </w:rPr>
          <w:fldChar w:fldCharType="end"/>
        </w:r>
      </w:hyperlink>
    </w:p>
    <w:p w14:paraId="2FEDD79A" w14:textId="321B8C64" w:rsidR="0033106D" w:rsidRPr="008525BB" w:rsidRDefault="0033106D">
      <w:pPr>
        <w:pStyle w:val="TOC3"/>
        <w:tabs>
          <w:tab w:val="right" w:leader="dot" w:pos="8777"/>
        </w:tabs>
        <w:rPr>
          <w:rFonts w:asciiTheme="minorHAnsi" w:eastAsiaTheme="minorEastAsia" w:hAnsiTheme="minorHAnsi" w:cstheme="minorBidi"/>
          <w:noProof/>
          <w:kern w:val="2"/>
          <w14:ligatures w14:val="standardContextual"/>
        </w:rPr>
      </w:pPr>
      <w:hyperlink w:anchor="_Toc196268098" w:history="1">
        <w:r w:rsidRPr="008525BB">
          <w:rPr>
            <w:rStyle w:val="Hyperlink"/>
            <w:noProof/>
          </w:rPr>
          <w:t>4.3 Kết quả kiểm thử</w:t>
        </w:r>
        <w:r w:rsidRPr="008525BB">
          <w:rPr>
            <w:noProof/>
            <w:webHidden/>
          </w:rPr>
          <w:tab/>
        </w:r>
        <w:r w:rsidRPr="008525BB">
          <w:rPr>
            <w:noProof/>
            <w:webHidden/>
          </w:rPr>
          <w:fldChar w:fldCharType="begin"/>
        </w:r>
        <w:r w:rsidRPr="008525BB">
          <w:rPr>
            <w:noProof/>
            <w:webHidden/>
          </w:rPr>
          <w:instrText xml:space="preserve"> PAGEREF _Toc196268098 \h </w:instrText>
        </w:r>
        <w:r w:rsidRPr="008525BB">
          <w:rPr>
            <w:noProof/>
            <w:webHidden/>
          </w:rPr>
        </w:r>
        <w:r w:rsidRPr="008525BB">
          <w:rPr>
            <w:noProof/>
            <w:webHidden/>
          </w:rPr>
          <w:fldChar w:fldCharType="separate"/>
        </w:r>
        <w:r w:rsidR="00CF71CE">
          <w:rPr>
            <w:noProof/>
            <w:webHidden/>
          </w:rPr>
          <w:t>64</w:t>
        </w:r>
        <w:r w:rsidRPr="008525BB">
          <w:rPr>
            <w:noProof/>
            <w:webHidden/>
          </w:rPr>
          <w:fldChar w:fldCharType="end"/>
        </w:r>
      </w:hyperlink>
    </w:p>
    <w:p w14:paraId="5274EF4F" w14:textId="38DCA2B0" w:rsidR="0033106D" w:rsidRDefault="0033106D">
      <w:pPr>
        <w:pStyle w:val="TOC1"/>
        <w:rPr>
          <w:rFonts w:asciiTheme="minorHAnsi" w:eastAsiaTheme="minorEastAsia" w:hAnsiTheme="minorHAnsi" w:cstheme="minorBidi"/>
          <w:noProof/>
          <w:kern w:val="2"/>
          <w14:ligatures w14:val="standardContextual"/>
        </w:rPr>
      </w:pPr>
      <w:hyperlink w:anchor="_Toc196268099" w:history="1">
        <w:r w:rsidRPr="00483063">
          <w:rPr>
            <w:rStyle w:val="Hyperlink"/>
            <w:b/>
            <w:noProof/>
          </w:rPr>
          <w:t>PHẦN 3: KẾT LUẬN</w:t>
        </w:r>
        <w:r>
          <w:rPr>
            <w:noProof/>
            <w:webHidden/>
          </w:rPr>
          <w:tab/>
        </w:r>
        <w:r>
          <w:rPr>
            <w:noProof/>
            <w:webHidden/>
          </w:rPr>
          <w:fldChar w:fldCharType="begin"/>
        </w:r>
        <w:r>
          <w:rPr>
            <w:noProof/>
            <w:webHidden/>
          </w:rPr>
          <w:instrText xml:space="preserve"> PAGEREF _Toc196268099 \h </w:instrText>
        </w:r>
        <w:r>
          <w:rPr>
            <w:noProof/>
            <w:webHidden/>
          </w:rPr>
        </w:r>
        <w:r>
          <w:rPr>
            <w:noProof/>
            <w:webHidden/>
          </w:rPr>
          <w:fldChar w:fldCharType="separate"/>
        </w:r>
        <w:r w:rsidR="00CF71CE">
          <w:rPr>
            <w:noProof/>
            <w:webHidden/>
          </w:rPr>
          <w:t>74</w:t>
        </w:r>
        <w:r>
          <w:rPr>
            <w:noProof/>
            <w:webHidden/>
          </w:rPr>
          <w:fldChar w:fldCharType="end"/>
        </w:r>
      </w:hyperlink>
    </w:p>
    <w:p w14:paraId="6B0D84A9" w14:textId="32BDFF11"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100" w:history="1">
        <w:r w:rsidRPr="00483063">
          <w:rPr>
            <w:rStyle w:val="Hyperlink"/>
            <w:b/>
            <w:noProof/>
          </w:rPr>
          <w:t>1. Kết quả đạt được</w:t>
        </w:r>
        <w:r>
          <w:rPr>
            <w:noProof/>
            <w:webHidden/>
          </w:rPr>
          <w:tab/>
        </w:r>
        <w:r>
          <w:rPr>
            <w:noProof/>
            <w:webHidden/>
          </w:rPr>
          <w:fldChar w:fldCharType="begin"/>
        </w:r>
        <w:r>
          <w:rPr>
            <w:noProof/>
            <w:webHidden/>
          </w:rPr>
          <w:instrText xml:space="preserve"> PAGEREF _Toc196268100 \h </w:instrText>
        </w:r>
        <w:r>
          <w:rPr>
            <w:noProof/>
            <w:webHidden/>
          </w:rPr>
        </w:r>
        <w:r>
          <w:rPr>
            <w:noProof/>
            <w:webHidden/>
          </w:rPr>
          <w:fldChar w:fldCharType="separate"/>
        </w:r>
        <w:r w:rsidR="00CF71CE">
          <w:rPr>
            <w:noProof/>
            <w:webHidden/>
          </w:rPr>
          <w:t>74</w:t>
        </w:r>
        <w:r>
          <w:rPr>
            <w:noProof/>
            <w:webHidden/>
          </w:rPr>
          <w:fldChar w:fldCharType="end"/>
        </w:r>
      </w:hyperlink>
    </w:p>
    <w:p w14:paraId="00A734DE" w14:textId="16D4E925"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101" w:history="1">
        <w:r w:rsidRPr="00483063">
          <w:rPr>
            <w:rStyle w:val="Hyperlink"/>
            <w:b/>
            <w:noProof/>
          </w:rPr>
          <w:t>2. Hạn chế</w:t>
        </w:r>
        <w:r>
          <w:rPr>
            <w:noProof/>
            <w:webHidden/>
          </w:rPr>
          <w:tab/>
        </w:r>
        <w:r>
          <w:rPr>
            <w:noProof/>
            <w:webHidden/>
          </w:rPr>
          <w:fldChar w:fldCharType="begin"/>
        </w:r>
        <w:r>
          <w:rPr>
            <w:noProof/>
            <w:webHidden/>
          </w:rPr>
          <w:instrText xml:space="preserve"> PAGEREF _Toc196268101 \h </w:instrText>
        </w:r>
        <w:r>
          <w:rPr>
            <w:noProof/>
            <w:webHidden/>
          </w:rPr>
        </w:r>
        <w:r>
          <w:rPr>
            <w:noProof/>
            <w:webHidden/>
          </w:rPr>
          <w:fldChar w:fldCharType="separate"/>
        </w:r>
        <w:r w:rsidR="00CF71CE">
          <w:rPr>
            <w:noProof/>
            <w:webHidden/>
          </w:rPr>
          <w:t>74</w:t>
        </w:r>
        <w:r>
          <w:rPr>
            <w:noProof/>
            <w:webHidden/>
          </w:rPr>
          <w:fldChar w:fldCharType="end"/>
        </w:r>
      </w:hyperlink>
    </w:p>
    <w:p w14:paraId="29A3EAA9" w14:textId="1B4873A1" w:rsidR="0033106D" w:rsidRDefault="0033106D">
      <w:pPr>
        <w:pStyle w:val="TOC2"/>
        <w:tabs>
          <w:tab w:val="right" w:leader="dot" w:pos="8777"/>
        </w:tabs>
        <w:rPr>
          <w:rFonts w:asciiTheme="minorHAnsi" w:eastAsiaTheme="minorEastAsia" w:hAnsiTheme="minorHAnsi" w:cstheme="minorBidi"/>
          <w:noProof/>
          <w:kern w:val="2"/>
          <w14:ligatures w14:val="standardContextual"/>
        </w:rPr>
      </w:pPr>
      <w:hyperlink w:anchor="_Toc196268102" w:history="1">
        <w:r w:rsidRPr="00483063">
          <w:rPr>
            <w:rStyle w:val="Hyperlink"/>
            <w:b/>
            <w:noProof/>
          </w:rPr>
          <w:t>3. Hướng phát triển</w:t>
        </w:r>
        <w:r>
          <w:rPr>
            <w:noProof/>
            <w:webHidden/>
          </w:rPr>
          <w:tab/>
        </w:r>
        <w:r>
          <w:rPr>
            <w:noProof/>
            <w:webHidden/>
          </w:rPr>
          <w:fldChar w:fldCharType="begin"/>
        </w:r>
        <w:r>
          <w:rPr>
            <w:noProof/>
            <w:webHidden/>
          </w:rPr>
          <w:instrText xml:space="preserve"> PAGEREF _Toc196268102 \h </w:instrText>
        </w:r>
        <w:r>
          <w:rPr>
            <w:noProof/>
            <w:webHidden/>
          </w:rPr>
        </w:r>
        <w:r>
          <w:rPr>
            <w:noProof/>
            <w:webHidden/>
          </w:rPr>
          <w:fldChar w:fldCharType="separate"/>
        </w:r>
        <w:r w:rsidR="00CF71CE">
          <w:rPr>
            <w:noProof/>
            <w:webHidden/>
          </w:rPr>
          <w:t>74</w:t>
        </w:r>
        <w:r>
          <w:rPr>
            <w:noProof/>
            <w:webHidden/>
          </w:rPr>
          <w:fldChar w:fldCharType="end"/>
        </w:r>
      </w:hyperlink>
    </w:p>
    <w:p w14:paraId="106E3036" w14:textId="28906629" w:rsidR="0033106D" w:rsidRDefault="0033106D">
      <w:pPr>
        <w:pStyle w:val="TOC1"/>
        <w:rPr>
          <w:rFonts w:asciiTheme="minorHAnsi" w:eastAsiaTheme="minorEastAsia" w:hAnsiTheme="minorHAnsi" w:cstheme="minorBidi"/>
          <w:noProof/>
          <w:kern w:val="2"/>
          <w14:ligatures w14:val="standardContextual"/>
        </w:rPr>
      </w:pPr>
      <w:hyperlink w:anchor="_Toc196268103" w:history="1">
        <w:r w:rsidRPr="00483063">
          <w:rPr>
            <w:rStyle w:val="Hyperlink"/>
            <w:b/>
            <w:noProof/>
          </w:rPr>
          <w:t>TÀI LIỆU THAM KHẢO</w:t>
        </w:r>
        <w:r>
          <w:rPr>
            <w:noProof/>
            <w:webHidden/>
          </w:rPr>
          <w:tab/>
        </w:r>
        <w:r>
          <w:rPr>
            <w:noProof/>
            <w:webHidden/>
          </w:rPr>
          <w:fldChar w:fldCharType="begin"/>
        </w:r>
        <w:r>
          <w:rPr>
            <w:noProof/>
            <w:webHidden/>
          </w:rPr>
          <w:instrText xml:space="preserve"> PAGEREF _Toc196268103 \h </w:instrText>
        </w:r>
        <w:r>
          <w:rPr>
            <w:noProof/>
            <w:webHidden/>
          </w:rPr>
        </w:r>
        <w:r>
          <w:rPr>
            <w:noProof/>
            <w:webHidden/>
          </w:rPr>
          <w:fldChar w:fldCharType="separate"/>
        </w:r>
        <w:r w:rsidR="00CF71CE">
          <w:rPr>
            <w:noProof/>
            <w:webHidden/>
          </w:rPr>
          <w:t>75</w:t>
        </w:r>
        <w:r>
          <w:rPr>
            <w:noProof/>
            <w:webHidden/>
          </w:rPr>
          <w:fldChar w:fldCharType="end"/>
        </w:r>
      </w:hyperlink>
    </w:p>
    <w:p w14:paraId="6E3C4C49" w14:textId="4CD9AEDD" w:rsidR="0033106D" w:rsidRDefault="0033106D">
      <w:pPr>
        <w:pStyle w:val="TOC1"/>
        <w:rPr>
          <w:rFonts w:asciiTheme="minorHAnsi" w:eastAsiaTheme="minorEastAsia" w:hAnsiTheme="minorHAnsi" w:cstheme="minorBidi"/>
          <w:noProof/>
          <w:kern w:val="2"/>
          <w14:ligatures w14:val="standardContextual"/>
        </w:rPr>
      </w:pPr>
      <w:hyperlink w:anchor="_Toc196268104" w:history="1">
        <w:r w:rsidRPr="00483063">
          <w:rPr>
            <w:rStyle w:val="Hyperlink"/>
            <w:b/>
            <w:noProof/>
          </w:rPr>
          <w:t>PHỤ LỤC</w:t>
        </w:r>
        <w:r>
          <w:rPr>
            <w:noProof/>
            <w:webHidden/>
          </w:rPr>
          <w:tab/>
        </w:r>
        <w:r>
          <w:rPr>
            <w:noProof/>
            <w:webHidden/>
          </w:rPr>
          <w:fldChar w:fldCharType="begin"/>
        </w:r>
        <w:r>
          <w:rPr>
            <w:noProof/>
            <w:webHidden/>
          </w:rPr>
          <w:instrText xml:space="preserve"> PAGEREF _Toc196268104 \h </w:instrText>
        </w:r>
        <w:r>
          <w:rPr>
            <w:noProof/>
            <w:webHidden/>
          </w:rPr>
        </w:r>
        <w:r>
          <w:rPr>
            <w:noProof/>
            <w:webHidden/>
          </w:rPr>
          <w:fldChar w:fldCharType="separate"/>
        </w:r>
        <w:r w:rsidR="00CF71CE">
          <w:rPr>
            <w:noProof/>
            <w:webHidden/>
          </w:rPr>
          <w:t>76</w:t>
        </w:r>
        <w:r>
          <w:rPr>
            <w:noProof/>
            <w:webHidden/>
          </w:rPr>
          <w:fldChar w:fldCharType="end"/>
        </w:r>
      </w:hyperlink>
    </w:p>
    <w:p w14:paraId="62499832" w14:textId="1A478BB7" w:rsidR="00EE7451" w:rsidRPr="00EE7451" w:rsidRDefault="002B692F" w:rsidP="007A10B8">
      <w:pPr>
        <w:ind w:right="-2"/>
        <w:rPr>
          <w:sz w:val="26"/>
          <w:szCs w:val="26"/>
        </w:rPr>
      </w:pPr>
      <w:r>
        <w:rPr>
          <w:sz w:val="26"/>
          <w:szCs w:val="26"/>
          <w:lang w:eastAsia="en-US"/>
        </w:rPr>
        <w:fldChar w:fldCharType="end"/>
      </w:r>
    </w:p>
    <w:p w14:paraId="2CBA5B6B" w14:textId="77777777" w:rsidR="008E6BB0" w:rsidRDefault="008E6BB0" w:rsidP="008E6BB0">
      <w:r>
        <w:br w:type="page"/>
      </w:r>
    </w:p>
    <w:p w14:paraId="64AB8C8B" w14:textId="305E4CF0" w:rsidR="00EE7451" w:rsidRPr="00B45CDF" w:rsidRDefault="00EE7451" w:rsidP="00AA794D">
      <w:pPr>
        <w:ind w:right="-2"/>
        <w:jc w:val="center"/>
        <w:rPr>
          <w:b/>
          <w:bCs/>
          <w:sz w:val="26"/>
          <w:szCs w:val="26"/>
        </w:rPr>
      </w:pPr>
      <w:r w:rsidRPr="00B45CDF">
        <w:rPr>
          <w:b/>
          <w:bCs/>
          <w:sz w:val="26"/>
          <w:szCs w:val="26"/>
        </w:rPr>
        <w:t>D</w:t>
      </w:r>
      <w:r w:rsidR="00AA794D" w:rsidRPr="00B45CDF">
        <w:rPr>
          <w:b/>
          <w:bCs/>
          <w:sz w:val="26"/>
          <w:szCs w:val="26"/>
        </w:rPr>
        <w:t>ANH MỤC HÌNH ẢNH</w:t>
      </w:r>
    </w:p>
    <w:p w14:paraId="2DACC174" w14:textId="267E076F" w:rsidR="009B69C7" w:rsidRDefault="00AA7451">
      <w:pPr>
        <w:pStyle w:val="TableofFigures"/>
        <w:tabs>
          <w:tab w:val="right" w:leader="dot" w:pos="8777"/>
        </w:tabs>
        <w:rPr>
          <w:rFonts w:asciiTheme="minorHAnsi" w:eastAsiaTheme="minorEastAsia" w:hAnsiTheme="minorHAnsi" w:cstheme="minorBidi"/>
          <w:noProof/>
          <w:kern w:val="2"/>
          <w14:ligatures w14:val="standardContextual"/>
        </w:rPr>
      </w:pPr>
      <w:r>
        <w:rPr>
          <w:sz w:val="26"/>
          <w:szCs w:val="26"/>
        </w:rPr>
        <w:fldChar w:fldCharType="begin"/>
      </w:r>
      <w:r>
        <w:rPr>
          <w:sz w:val="26"/>
          <w:szCs w:val="26"/>
        </w:rPr>
        <w:instrText xml:space="preserve"> TOC \h \z \c "Hình" </w:instrText>
      </w:r>
      <w:r>
        <w:rPr>
          <w:sz w:val="26"/>
          <w:szCs w:val="26"/>
        </w:rPr>
        <w:fldChar w:fldCharType="separate"/>
      </w:r>
      <w:hyperlink w:anchor="_Toc196282098" w:history="1">
        <w:r w:rsidR="009B69C7" w:rsidRPr="00CB63D0">
          <w:rPr>
            <w:rStyle w:val="Hyperlink"/>
            <w:rFonts w:eastAsiaTheme="majorEastAsia"/>
            <w:noProof/>
          </w:rPr>
          <w:t>Hình 1. Sơ đồ usecase khách vãng lai</w:t>
        </w:r>
        <w:r w:rsidR="009B69C7">
          <w:rPr>
            <w:noProof/>
            <w:webHidden/>
          </w:rPr>
          <w:tab/>
        </w:r>
        <w:r w:rsidR="009B69C7">
          <w:rPr>
            <w:noProof/>
            <w:webHidden/>
          </w:rPr>
          <w:fldChar w:fldCharType="begin"/>
        </w:r>
        <w:r w:rsidR="009B69C7">
          <w:rPr>
            <w:noProof/>
            <w:webHidden/>
          </w:rPr>
          <w:instrText xml:space="preserve"> PAGEREF _Toc196282098 \h </w:instrText>
        </w:r>
        <w:r w:rsidR="009B69C7">
          <w:rPr>
            <w:noProof/>
            <w:webHidden/>
          </w:rPr>
        </w:r>
        <w:r w:rsidR="009B69C7">
          <w:rPr>
            <w:noProof/>
            <w:webHidden/>
          </w:rPr>
          <w:fldChar w:fldCharType="separate"/>
        </w:r>
        <w:r w:rsidR="00CF71CE">
          <w:rPr>
            <w:noProof/>
            <w:webHidden/>
          </w:rPr>
          <w:t>19</w:t>
        </w:r>
        <w:r w:rsidR="009B69C7">
          <w:rPr>
            <w:noProof/>
            <w:webHidden/>
          </w:rPr>
          <w:fldChar w:fldCharType="end"/>
        </w:r>
      </w:hyperlink>
    </w:p>
    <w:p w14:paraId="57863ADB" w14:textId="4FEE4359"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099" w:history="1">
        <w:r w:rsidRPr="00CB63D0">
          <w:rPr>
            <w:rStyle w:val="Hyperlink"/>
            <w:rFonts w:eastAsiaTheme="majorEastAsia"/>
            <w:noProof/>
          </w:rPr>
          <w:t>Hình 2. Sơ đồ usecase khách hàng</w:t>
        </w:r>
        <w:r>
          <w:rPr>
            <w:noProof/>
            <w:webHidden/>
          </w:rPr>
          <w:tab/>
        </w:r>
        <w:r>
          <w:rPr>
            <w:noProof/>
            <w:webHidden/>
          </w:rPr>
          <w:fldChar w:fldCharType="begin"/>
        </w:r>
        <w:r>
          <w:rPr>
            <w:noProof/>
            <w:webHidden/>
          </w:rPr>
          <w:instrText xml:space="preserve"> PAGEREF _Toc196282099 \h </w:instrText>
        </w:r>
        <w:r>
          <w:rPr>
            <w:noProof/>
            <w:webHidden/>
          </w:rPr>
        </w:r>
        <w:r>
          <w:rPr>
            <w:noProof/>
            <w:webHidden/>
          </w:rPr>
          <w:fldChar w:fldCharType="separate"/>
        </w:r>
        <w:r w:rsidR="00CF71CE">
          <w:rPr>
            <w:noProof/>
            <w:webHidden/>
          </w:rPr>
          <w:t>19</w:t>
        </w:r>
        <w:r>
          <w:rPr>
            <w:noProof/>
            <w:webHidden/>
          </w:rPr>
          <w:fldChar w:fldCharType="end"/>
        </w:r>
      </w:hyperlink>
    </w:p>
    <w:p w14:paraId="538CDAD8" w14:textId="7BE1C46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0" w:history="1">
        <w:r w:rsidRPr="00CB63D0">
          <w:rPr>
            <w:rStyle w:val="Hyperlink"/>
            <w:rFonts w:eastAsiaTheme="majorEastAsia"/>
            <w:noProof/>
          </w:rPr>
          <w:t>Hình 3. Sơ đồ usecase quản trị viên</w:t>
        </w:r>
        <w:r>
          <w:rPr>
            <w:noProof/>
            <w:webHidden/>
          </w:rPr>
          <w:tab/>
        </w:r>
        <w:r>
          <w:rPr>
            <w:noProof/>
            <w:webHidden/>
          </w:rPr>
          <w:fldChar w:fldCharType="begin"/>
        </w:r>
        <w:r>
          <w:rPr>
            <w:noProof/>
            <w:webHidden/>
          </w:rPr>
          <w:instrText xml:space="preserve"> PAGEREF _Toc196282100 \h </w:instrText>
        </w:r>
        <w:r>
          <w:rPr>
            <w:noProof/>
            <w:webHidden/>
          </w:rPr>
        </w:r>
        <w:r>
          <w:rPr>
            <w:noProof/>
            <w:webHidden/>
          </w:rPr>
          <w:fldChar w:fldCharType="separate"/>
        </w:r>
        <w:r w:rsidR="00CF71CE">
          <w:rPr>
            <w:noProof/>
            <w:webHidden/>
          </w:rPr>
          <w:t>20</w:t>
        </w:r>
        <w:r>
          <w:rPr>
            <w:noProof/>
            <w:webHidden/>
          </w:rPr>
          <w:fldChar w:fldCharType="end"/>
        </w:r>
      </w:hyperlink>
    </w:p>
    <w:p w14:paraId="5DB470E6" w14:textId="03B21DBB"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1" w:history="1">
        <w:r w:rsidRPr="00CB63D0">
          <w:rPr>
            <w:rStyle w:val="Hyperlink"/>
            <w:rFonts w:eastAsiaTheme="majorEastAsia"/>
            <w:noProof/>
          </w:rPr>
          <w:t>Hình 4. Sơ đồ lớp của hệ thống</w:t>
        </w:r>
        <w:r>
          <w:rPr>
            <w:noProof/>
            <w:webHidden/>
          </w:rPr>
          <w:tab/>
        </w:r>
        <w:r>
          <w:rPr>
            <w:noProof/>
            <w:webHidden/>
          </w:rPr>
          <w:fldChar w:fldCharType="begin"/>
        </w:r>
        <w:r>
          <w:rPr>
            <w:noProof/>
            <w:webHidden/>
          </w:rPr>
          <w:instrText xml:space="preserve"> PAGEREF _Toc196282101 \h </w:instrText>
        </w:r>
        <w:r>
          <w:rPr>
            <w:noProof/>
            <w:webHidden/>
          </w:rPr>
        </w:r>
        <w:r>
          <w:rPr>
            <w:noProof/>
            <w:webHidden/>
          </w:rPr>
          <w:fldChar w:fldCharType="separate"/>
        </w:r>
        <w:r w:rsidR="00CF71CE">
          <w:rPr>
            <w:noProof/>
            <w:webHidden/>
          </w:rPr>
          <w:t>21</w:t>
        </w:r>
        <w:r>
          <w:rPr>
            <w:noProof/>
            <w:webHidden/>
          </w:rPr>
          <w:fldChar w:fldCharType="end"/>
        </w:r>
      </w:hyperlink>
    </w:p>
    <w:p w14:paraId="6E5C1EFD" w14:textId="0B4C8297"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2" w:history="1">
        <w:r w:rsidRPr="00CB63D0">
          <w:rPr>
            <w:rStyle w:val="Hyperlink"/>
            <w:rFonts w:eastAsiaTheme="majorEastAsia"/>
            <w:noProof/>
          </w:rPr>
          <w:t>Hình 5. Lớp role</w:t>
        </w:r>
        <w:r>
          <w:rPr>
            <w:noProof/>
            <w:webHidden/>
          </w:rPr>
          <w:tab/>
        </w:r>
        <w:r>
          <w:rPr>
            <w:noProof/>
            <w:webHidden/>
          </w:rPr>
          <w:fldChar w:fldCharType="begin"/>
        </w:r>
        <w:r>
          <w:rPr>
            <w:noProof/>
            <w:webHidden/>
          </w:rPr>
          <w:instrText xml:space="preserve"> PAGEREF _Toc196282102 \h </w:instrText>
        </w:r>
        <w:r>
          <w:rPr>
            <w:noProof/>
            <w:webHidden/>
          </w:rPr>
        </w:r>
        <w:r>
          <w:rPr>
            <w:noProof/>
            <w:webHidden/>
          </w:rPr>
          <w:fldChar w:fldCharType="separate"/>
        </w:r>
        <w:r w:rsidR="00CF71CE">
          <w:rPr>
            <w:noProof/>
            <w:webHidden/>
          </w:rPr>
          <w:t>23</w:t>
        </w:r>
        <w:r>
          <w:rPr>
            <w:noProof/>
            <w:webHidden/>
          </w:rPr>
          <w:fldChar w:fldCharType="end"/>
        </w:r>
      </w:hyperlink>
    </w:p>
    <w:p w14:paraId="5F1DBE47" w14:textId="0FBDB5A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3" w:history="1">
        <w:r w:rsidRPr="00CB63D0">
          <w:rPr>
            <w:rStyle w:val="Hyperlink"/>
            <w:rFonts w:eastAsiaTheme="majorEastAsia"/>
            <w:noProof/>
          </w:rPr>
          <w:t>Hình 6. Lớp users</w:t>
        </w:r>
        <w:r>
          <w:rPr>
            <w:noProof/>
            <w:webHidden/>
          </w:rPr>
          <w:tab/>
        </w:r>
        <w:r>
          <w:rPr>
            <w:noProof/>
            <w:webHidden/>
          </w:rPr>
          <w:fldChar w:fldCharType="begin"/>
        </w:r>
        <w:r>
          <w:rPr>
            <w:noProof/>
            <w:webHidden/>
          </w:rPr>
          <w:instrText xml:space="preserve"> PAGEREF _Toc196282103 \h </w:instrText>
        </w:r>
        <w:r>
          <w:rPr>
            <w:noProof/>
            <w:webHidden/>
          </w:rPr>
        </w:r>
        <w:r>
          <w:rPr>
            <w:noProof/>
            <w:webHidden/>
          </w:rPr>
          <w:fldChar w:fldCharType="separate"/>
        </w:r>
        <w:r w:rsidR="00CF71CE">
          <w:rPr>
            <w:noProof/>
            <w:webHidden/>
          </w:rPr>
          <w:t>24</w:t>
        </w:r>
        <w:r>
          <w:rPr>
            <w:noProof/>
            <w:webHidden/>
          </w:rPr>
          <w:fldChar w:fldCharType="end"/>
        </w:r>
      </w:hyperlink>
    </w:p>
    <w:p w14:paraId="13199911" w14:textId="32DB7294"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4" w:history="1">
        <w:r w:rsidRPr="00CB63D0">
          <w:rPr>
            <w:rStyle w:val="Hyperlink"/>
            <w:rFonts w:eastAsiaTheme="majorEastAsia"/>
            <w:noProof/>
          </w:rPr>
          <w:t>Hình 7. Lớp categories</w:t>
        </w:r>
        <w:r>
          <w:rPr>
            <w:noProof/>
            <w:webHidden/>
          </w:rPr>
          <w:tab/>
        </w:r>
        <w:r>
          <w:rPr>
            <w:noProof/>
            <w:webHidden/>
          </w:rPr>
          <w:fldChar w:fldCharType="begin"/>
        </w:r>
        <w:r>
          <w:rPr>
            <w:noProof/>
            <w:webHidden/>
          </w:rPr>
          <w:instrText xml:space="preserve"> PAGEREF _Toc196282104 \h </w:instrText>
        </w:r>
        <w:r>
          <w:rPr>
            <w:noProof/>
            <w:webHidden/>
          </w:rPr>
        </w:r>
        <w:r>
          <w:rPr>
            <w:noProof/>
            <w:webHidden/>
          </w:rPr>
          <w:fldChar w:fldCharType="separate"/>
        </w:r>
        <w:r w:rsidR="00CF71CE">
          <w:rPr>
            <w:noProof/>
            <w:webHidden/>
          </w:rPr>
          <w:t>25</w:t>
        </w:r>
        <w:r>
          <w:rPr>
            <w:noProof/>
            <w:webHidden/>
          </w:rPr>
          <w:fldChar w:fldCharType="end"/>
        </w:r>
      </w:hyperlink>
    </w:p>
    <w:p w14:paraId="5811CA89" w14:textId="29D113CF"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5" w:history="1">
        <w:r w:rsidRPr="00CB63D0">
          <w:rPr>
            <w:rStyle w:val="Hyperlink"/>
            <w:rFonts w:eastAsiaTheme="majorEastAsia"/>
            <w:noProof/>
          </w:rPr>
          <w:t>Hình 8. Lớp brands</w:t>
        </w:r>
        <w:r>
          <w:rPr>
            <w:noProof/>
            <w:webHidden/>
          </w:rPr>
          <w:tab/>
        </w:r>
        <w:r>
          <w:rPr>
            <w:noProof/>
            <w:webHidden/>
          </w:rPr>
          <w:fldChar w:fldCharType="begin"/>
        </w:r>
        <w:r>
          <w:rPr>
            <w:noProof/>
            <w:webHidden/>
          </w:rPr>
          <w:instrText xml:space="preserve"> PAGEREF _Toc196282105 \h </w:instrText>
        </w:r>
        <w:r>
          <w:rPr>
            <w:noProof/>
            <w:webHidden/>
          </w:rPr>
        </w:r>
        <w:r>
          <w:rPr>
            <w:noProof/>
            <w:webHidden/>
          </w:rPr>
          <w:fldChar w:fldCharType="separate"/>
        </w:r>
        <w:r w:rsidR="00CF71CE">
          <w:rPr>
            <w:noProof/>
            <w:webHidden/>
          </w:rPr>
          <w:t>26</w:t>
        </w:r>
        <w:r>
          <w:rPr>
            <w:noProof/>
            <w:webHidden/>
          </w:rPr>
          <w:fldChar w:fldCharType="end"/>
        </w:r>
      </w:hyperlink>
    </w:p>
    <w:p w14:paraId="3D93CDCD" w14:textId="588113BD"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6" w:history="1">
        <w:r w:rsidRPr="00CB63D0">
          <w:rPr>
            <w:rStyle w:val="Hyperlink"/>
            <w:rFonts w:eastAsiaTheme="majorEastAsia"/>
            <w:noProof/>
          </w:rPr>
          <w:t>Hình 9. Lớp products</w:t>
        </w:r>
        <w:r>
          <w:rPr>
            <w:noProof/>
            <w:webHidden/>
          </w:rPr>
          <w:tab/>
        </w:r>
        <w:r>
          <w:rPr>
            <w:noProof/>
            <w:webHidden/>
          </w:rPr>
          <w:fldChar w:fldCharType="begin"/>
        </w:r>
        <w:r>
          <w:rPr>
            <w:noProof/>
            <w:webHidden/>
          </w:rPr>
          <w:instrText xml:space="preserve"> PAGEREF _Toc196282106 \h </w:instrText>
        </w:r>
        <w:r>
          <w:rPr>
            <w:noProof/>
            <w:webHidden/>
          </w:rPr>
        </w:r>
        <w:r>
          <w:rPr>
            <w:noProof/>
            <w:webHidden/>
          </w:rPr>
          <w:fldChar w:fldCharType="separate"/>
        </w:r>
        <w:r w:rsidR="00CF71CE">
          <w:rPr>
            <w:noProof/>
            <w:webHidden/>
          </w:rPr>
          <w:t>27</w:t>
        </w:r>
        <w:r>
          <w:rPr>
            <w:noProof/>
            <w:webHidden/>
          </w:rPr>
          <w:fldChar w:fldCharType="end"/>
        </w:r>
      </w:hyperlink>
    </w:p>
    <w:p w14:paraId="6A4AF7C1" w14:textId="0AC269C3"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7" w:history="1">
        <w:r w:rsidRPr="00CB63D0">
          <w:rPr>
            <w:rStyle w:val="Hyperlink"/>
            <w:rFonts w:eastAsiaTheme="majorEastAsia"/>
            <w:noProof/>
          </w:rPr>
          <w:t>Hình 10. Lớp suppliers</w:t>
        </w:r>
        <w:r>
          <w:rPr>
            <w:noProof/>
            <w:webHidden/>
          </w:rPr>
          <w:tab/>
        </w:r>
        <w:r>
          <w:rPr>
            <w:noProof/>
            <w:webHidden/>
          </w:rPr>
          <w:fldChar w:fldCharType="begin"/>
        </w:r>
        <w:r>
          <w:rPr>
            <w:noProof/>
            <w:webHidden/>
          </w:rPr>
          <w:instrText xml:space="preserve"> PAGEREF _Toc196282107 \h </w:instrText>
        </w:r>
        <w:r>
          <w:rPr>
            <w:noProof/>
            <w:webHidden/>
          </w:rPr>
        </w:r>
        <w:r>
          <w:rPr>
            <w:noProof/>
            <w:webHidden/>
          </w:rPr>
          <w:fldChar w:fldCharType="separate"/>
        </w:r>
        <w:r w:rsidR="00CF71CE">
          <w:rPr>
            <w:noProof/>
            <w:webHidden/>
          </w:rPr>
          <w:t>28</w:t>
        </w:r>
        <w:r>
          <w:rPr>
            <w:noProof/>
            <w:webHidden/>
          </w:rPr>
          <w:fldChar w:fldCharType="end"/>
        </w:r>
      </w:hyperlink>
    </w:p>
    <w:p w14:paraId="590F8F7D" w14:textId="045418CA"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8" w:history="1">
        <w:r w:rsidRPr="00CB63D0">
          <w:rPr>
            <w:rStyle w:val="Hyperlink"/>
            <w:rFonts w:eastAsiaTheme="majorEastAsia"/>
            <w:noProof/>
          </w:rPr>
          <w:t xml:space="preserve">Hình 11. Lớp </w:t>
        </w:r>
        <w:r w:rsidRPr="00CB63D0">
          <w:rPr>
            <w:rStyle w:val="Hyperlink"/>
            <w:rFonts w:eastAsiaTheme="majorEastAsia"/>
            <w:bCs/>
            <w:noProof/>
          </w:rPr>
          <w:t>warehouse_receipt</w:t>
        </w:r>
        <w:r>
          <w:rPr>
            <w:noProof/>
            <w:webHidden/>
          </w:rPr>
          <w:tab/>
        </w:r>
        <w:r>
          <w:rPr>
            <w:noProof/>
            <w:webHidden/>
          </w:rPr>
          <w:fldChar w:fldCharType="begin"/>
        </w:r>
        <w:r>
          <w:rPr>
            <w:noProof/>
            <w:webHidden/>
          </w:rPr>
          <w:instrText xml:space="preserve"> PAGEREF _Toc196282108 \h </w:instrText>
        </w:r>
        <w:r>
          <w:rPr>
            <w:noProof/>
            <w:webHidden/>
          </w:rPr>
        </w:r>
        <w:r>
          <w:rPr>
            <w:noProof/>
            <w:webHidden/>
          </w:rPr>
          <w:fldChar w:fldCharType="separate"/>
        </w:r>
        <w:r w:rsidR="00CF71CE">
          <w:rPr>
            <w:noProof/>
            <w:webHidden/>
          </w:rPr>
          <w:t>29</w:t>
        </w:r>
        <w:r>
          <w:rPr>
            <w:noProof/>
            <w:webHidden/>
          </w:rPr>
          <w:fldChar w:fldCharType="end"/>
        </w:r>
      </w:hyperlink>
    </w:p>
    <w:p w14:paraId="45008939" w14:textId="3FCE68C8"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09" w:history="1">
        <w:r w:rsidRPr="00CB63D0">
          <w:rPr>
            <w:rStyle w:val="Hyperlink"/>
            <w:rFonts w:eastAsiaTheme="majorEastAsia"/>
            <w:noProof/>
          </w:rPr>
          <w:t>Hình 12.</w:t>
        </w:r>
        <w:r w:rsidRPr="00CB63D0">
          <w:rPr>
            <w:rStyle w:val="Hyperlink"/>
            <w:rFonts w:eastAsiaTheme="majorEastAsia"/>
            <w:bCs/>
            <w:noProof/>
          </w:rPr>
          <w:t xml:space="preserve"> Lớp warehouse_receipt_items</w:t>
        </w:r>
        <w:r>
          <w:rPr>
            <w:noProof/>
            <w:webHidden/>
          </w:rPr>
          <w:tab/>
        </w:r>
        <w:r>
          <w:rPr>
            <w:noProof/>
            <w:webHidden/>
          </w:rPr>
          <w:fldChar w:fldCharType="begin"/>
        </w:r>
        <w:r>
          <w:rPr>
            <w:noProof/>
            <w:webHidden/>
          </w:rPr>
          <w:instrText xml:space="preserve"> PAGEREF _Toc196282109 \h </w:instrText>
        </w:r>
        <w:r>
          <w:rPr>
            <w:noProof/>
            <w:webHidden/>
          </w:rPr>
        </w:r>
        <w:r>
          <w:rPr>
            <w:noProof/>
            <w:webHidden/>
          </w:rPr>
          <w:fldChar w:fldCharType="separate"/>
        </w:r>
        <w:r w:rsidR="00CF71CE">
          <w:rPr>
            <w:noProof/>
            <w:webHidden/>
          </w:rPr>
          <w:t>30</w:t>
        </w:r>
        <w:r>
          <w:rPr>
            <w:noProof/>
            <w:webHidden/>
          </w:rPr>
          <w:fldChar w:fldCharType="end"/>
        </w:r>
      </w:hyperlink>
    </w:p>
    <w:p w14:paraId="409D2F3E" w14:textId="68D44A41"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0" w:history="1">
        <w:r w:rsidRPr="00CB63D0">
          <w:rPr>
            <w:rStyle w:val="Hyperlink"/>
            <w:rFonts w:eastAsiaTheme="majorEastAsia"/>
            <w:noProof/>
          </w:rPr>
          <w:t>Hình 13. Lớp batches</w:t>
        </w:r>
        <w:r>
          <w:rPr>
            <w:noProof/>
            <w:webHidden/>
          </w:rPr>
          <w:tab/>
        </w:r>
        <w:r>
          <w:rPr>
            <w:noProof/>
            <w:webHidden/>
          </w:rPr>
          <w:fldChar w:fldCharType="begin"/>
        </w:r>
        <w:r>
          <w:rPr>
            <w:noProof/>
            <w:webHidden/>
          </w:rPr>
          <w:instrText xml:space="preserve"> PAGEREF _Toc196282110 \h </w:instrText>
        </w:r>
        <w:r>
          <w:rPr>
            <w:noProof/>
            <w:webHidden/>
          </w:rPr>
        </w:r>
        <w:r>
          <w:rPr>
            <w:noProof/>
            <w:webHidden/>
          </w:rPr>
          <w:fldChar w:fldCharType="separate"/>
        </w:r>
        <w:r w:rsidR="00CF71CE">
          <w:rPr>
            <w:noProof/>
            <w:webHidden/>
          </w:rPr>
          <w:t>31</w:t>
        </w:r>
        <w:r>
          <w:rPr>
            <w:noProof/>
            <w:webHidden/>
          </w:rPr>
          <w:fldChar w:fldCharType="end"/>
        </w:r>
      </w:hyperlink>
    </w:p>
    <w:p w14:paraId="692A27B3" w14:textId="1017FA42"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1" w:history="1">
        <w:r w:rsidRPr="00CB63D0">
          <w:rPr>
            <w:rStyle w:val="Hyperlink"/>
            <w:rFonts w:eastAsiaTheme="majorEastAsia"/>
            <w:noProof/>
          </w:rPr>
          <w:t xml:space="preserve">Hình 14. </w:t>
        </w:r>
        <w:r w:rsidRPr="00CB63D0">
          <w:rPr>
            <w:rStyle w:val="Hyperlink"/>
            <w:rFonts w:eastAsiaTheme="majorEastAsia"/>
            <w:bCs/>
            <w:noProof/>
          </w:rPr>
          <w:t>Lớp shipping</w:t>
        </w:r>
        <w:r w:rsidRPr="00CB63D0">
          <w:rPr>
            <w:rStyle w:val="Hyperlink"/>
            <w:rFonts w:eastAsiaTheme="majorEastAsia"/>
            <w:noProof/>
          </w:rPr>
          <w:t>:</w:t>
        </w:r>
        <w:r>
          <w:rPr>
            <w:noProof/>
            <w:webHidden/>
          </w:rPr>
          <w:tab/>
        </w:r>
        <w:r>
          <w:rPr>
            <w:noProof/>
            <w:webHidden/>
          </w:rPr>
          <w:fldChar w:fldCharType="begin"/>
        </w:r>
        <w:r>
          <w:rPr>
            <w:noProof/>
            <w:webHidden/>
          </w:rPr>
          <w:instrText xml:space="preserve"> PAGEREF _Toc196282111 \h </w:instrText>
        </w:r>
        <w:r>
          <w:rPr>
            <w:noProof/>
            <w:webHidden/>
          </w:rPr>
        </w:r>
        <w:r>
          <w:rPr>
            <w:noProof/>
            <w:webHidden/>
          </w:rPr>
          <w:fldChar w:fldCharType="separate"/>
        </w:r>
        <w:r w:rsidR="00CF71CE">
          <w:rPr>
            <w:noProof/>
            <w:webHidden/>
          </w:rPr>
          <w:t>32</w:t>
        </w:r>
        <w:r>
          <w:rPr>
            <w:noProof/>
            <w:webHidden/>
          </w:rPr>
          <w:fldChar w:fldCharType="end"/>
        </w:r>
      </w:hyperlink>
    </w:p>
    <w:p w14:paraId="1141F77D" w14:textId="2AF403DD"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2" w:history="1">
        <w:r w:rsidRPr="00CB63D0">
          <w:rPr>
            <w:rStyle w:val="Hyperlink"/>
            <w:rFonts w:eastAsiaTheme="majorEastAsia"/>
            <w:noProof/>
          </w:rPr>
          <w:t xml:space="preserve">Hình 15. </w:t>
        </w:r>
        <w:r w:rsidRPr="00CB63D0">
          <w:rPr>
            <w:rStyle w:val="Hyperlink"/>
            <w:rFonts w:eastAsiaTheme="majorEastAsia"/>
            <w:bCs/>
            <w:noProof/>
          </w:rPr>
          <w:t>Lớp orders</w:t>
        </w:r>
        <w:r>
          <w:rPr>
            <w:noProof/>
            <w:webHidden/>
          </w:rPr>
          <w:tab/>
        </w:r>
        <w:r>
          <w:rPr>
            <w:noProof/>
            <w:webHidden/>
          </w:rPr>
          <w:fldChar w:fldCharType="begin"/>
        </w:r>
        <w:r>
          <w:rPr>
            <w:noProof/>
            <w:webHidden/>
          </w:rPr>
          <w:instrText xml:space="preserve"> PAGEREF _Toc196282112 \h </w:instrText>
        </w:r>
        <w:r>
          <w:rPr>
            <w:noProof/>
            <w:webHidden/>
          </w:rPr>
        </w:r>
        <w:r>
          <w:rPr>
            <w:noProof/>
            <w:webHidden/>
          </w:rPr>
          <w:fldChar w:fldCharType="separate"/>
        </w:r>
        <w:r w:rsidR="00CF71CE">
          <w:rPr>
            <w:noProof/>
            <w:webHidden/>
          </w:rPr>
          <w:t>33</w:t>
        </w:r>
        <w:r>
          <w:rPr>
            <w:noProof/>
            <w:webHidden/>
          </w:rPr>
          <w:fldChar w:fldCharType="end"/>
        </w:r>
      </w:hyperlink>
    </w:p>
    <w:p w14:paraId="2AC03ABF" w14:textId="6800C2B7"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3" w:history="1">
        <w:r w:rsidRPr="00CB63D0">
          <w:rPr>
            <w:rStyle w:val="Hyperlink"/>
            <w:rFonts w:eastAsiaTheme="majorEastAsia"/>
            <w:noProof/>
          </w:rPr>
          <w:t xml:space="preserve">Hình 16. </w:t>
        </w:r>
        <w:r w:rsidRPr="00CB63D0">
          <w:rPr>
            <w:rStyle w:val="Hyperlink"/>
            <w:rFonts w:eastAsiaTheme="majorEastAsia"/>
            <w:bCs/>
            <w:noProof/>
          </w:rPr>
          <w:t>Lớp orders_details</w:t>
        </w:r>
        <w:r>
          <w:rPr>
            <w:noProof/>
            <w:webHidden/>
          </w:rPr>
          <w:tab/>
        </w:r>
        <w:r>
          <w:rPr>
            <w:noProof/>
            <w:webHidden/>
          </w:rPr>
          <w:fldChar w:fldCharType="begin"/>
        </w:r>
        <w:r>
          <w:rPr>
            <w:noProof/>
            <w:webHidden/>
          </w:rPr>
          <w:instrText xml:space="preserve"> PAGEREF _Toc196282113 \h </w:instrText>
        </w:r>
        <w:r>
          <w:rPr>
            <w:noProof/>
            <w:webHidden/>
          </w:rPr>
        </w:r>
        <w:r>
          <w:rPr>
            <w:noProof/>
            <w:webHidden/>
          </w:rPr>
          <w:fldChar w:fldCharType="separate"/>
        </w:r>
        <w:r w:rsidR="00CF71CE">
          <w:rPr>
            <w:noProof/>
            <w:webHidden/>
          </w:rPr>
          <w:t>34</w:t>
        </w:r>
        <w:r>
          <w:rPr>
            <w:noProof/>
            <w:webHidden/>
          </w:rPr>
          <w:fldChar w:fldCharType="end"/>
        </w:r>
      </w:hyperlink>
    </w:p>
    <w:p w14:paraId="2B9A7E0A" w14:textId="6BF8F88A"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4" w:history="1">
        <w:r w:rsidRPr="00CB63D0">
          <w:rPr>
            <w:rStyle w:val="Hyperlink"/>
            <w:rFonts w:eastAsiaTheme="majorEastAsia"/>
            <w:noProof/>
          </w:rPr>
          <w:t xml:space="preserve">Hình 17. </w:t>
        </w:r>
        <w:r w:rsidRPr="00CB63D0">
          <w:rPr>
            <w:rStyle w:val="Hyperlink"/>
            <w:rFonts w:eastAsiaTheme="majorEastAsia"/>
            <w:bCs/>
            <w:noProof/>
          </w:rPr>
          <w:t>Lớp order_batches</w:t>
        </w:r>
        <w:r>
          <w:rPr>
            <w:noProof/>
            <w:webHidden/>
          </w:rPr>
          <w:tab/>
        </w:r>
        <w:r>
          <w:rPr>
            <w:noProof/>
            <w:webHidden/>
          </w:rPr>
          <w:fldChar w:fldCharType="begin"/>
        </w:r>
        <w:r>
          <w:rPr>
            <w:noProof/>
            <w:webHidden/>
          </w:rPr>
          <w:instrText xml:space="preserve"> PAGEREF _Toc196282114 \h </w:instrText>
        </w:r>
        <w:r>
          <w:rPr>
            <w:noProof/>
            <w:webHidden/>
          </w:rPr>
        </w:r>
        <w:r>
          <w:rPr>
            <w:noProof/>
            <w:webHidden/>
          </w:rPr>
          <w:fldChar w:fldCharType="separate"/>
        </w:r>
        <w:r w:rsidR="00CF71CE">
          <w:rPr>
            <w:noProof/>
            <w:webHidden/>
          </w:rPr>
          <w:t>35</w:t>
        </w:r>
        <w:r>
          <w:rPr>
            <w:noProof/>
            <w:webHidden/>
          </w:rPr>
          <w:fldChar w:fldCharType="end"/>
        </w:r>
      </w:hyperlink>
    </w:p>
    <w:p w14:paraId="60E21880" w14:textId="13A5B26A"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5" w:history="1">
        <w:r w:rsidRPr="00CB63D0">
          <w:rPr>
            <w:rStyle w:val="Hyperlink"/>
            <w:rFonts w:eastAsiaTheme="majorEastAsia"/>
            <w:noProof/>
          </w:rPr>
          <w:t xml:space="preserve">Hình 18. </w:t>
        </w:r>
        <w:r w:rsidRPr="00CB63D0">
          <w:rPr>
            <w:rStyle w:val="Hyperlink"/>
            <w:rFonts w:eastAsiaTheme="majorEastAsia"/>
            <w:bCs/>
            <w:noProof/>
          </w:rPr>
          <w:t>Lớp vnpay</w:t>
        </w:r>
        <w:r>
          <w:rPr>
            <w:noProof/>
            <w:webHidden/>
          </w:rPr>
          <w:tab/>
        </w:r>
        <w:r>
          <w:rPr>
            <w:noProof/>
            <w:webHidden/>
          </w:rPr>
          <w:fldChar w:fldCharType="begin"/>
        </w:r>
        <w:r>
          <w:rPr>
            <w:noProof/>
            <w:webHidden/>
          </w:rPr>
          <w:instrText xml:space="preserve"> PAGEREF _Toc196282115 \h </w:instrText>
        </w:r>
        <w:r>
          <w:rPr>
            <w:noProof/>
            <w:webHidden/>
          </w:rPr>
        </w:r>
        <w:r>
          <w:rPr>
            <w:noProof/>
            <w:webHidden/>
          </w:rPr>
          <w:fldChar w:fldCharType="separate"/>
        </w:r>
        <w:r w:rsidR="00CF71CE">
          <w:rPr>
            <w:noProof/>
            <w:webHidden/>
          </w:rPr>
          <w:t>36</w:t>
        </w:r>
        <w:r>
          <w:rPr>
            <w:noProof/>
            <w:webHidden/>
          </w:rPr>
          <w:fldChar w:fldCharType="end"/>
        </w:r>
      </w:hyperlink>
    </w:p>
    <w:p w14:paraId="5CD2E2A8" w14:textId="41A89E8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6" w:history="1">
        <w:r w:rsidRPr="00CB63D0">
          <w:rPr>
            <w:rStyle w:val="Hyperlink"/>
            <w:rFonts w:eastAsiaTheme="majorEastAsia"/>
            <w:noProof/>
          </w:rPr>
          <w:t xml:space="preserve">Hình 19. </w:t>
        </w:r>
        <w:r w:rsidRPr="00CB63D0">
          <w:rPr>
            <w:rStyle w:val="Hyperlink"/>
            <w:rFonts w:eastAsiaTheme="majorEastAsia"/>
            <w:bCs/>
            <w:noProof/>
          </w:rPr>
          <w:t>Lớp discount</w:t>
        </w:r>
        <w:r>
          <w:rPr>
            <w:noProof/>
            <w:webHidden/>
          </w:rPr>
          <w:tab/>
        </w:r>
        <w:r>
          <w:rPr>
            <w:noProof/>
            <w:webHidden/>
          </w:rPr>
          <w:fldChar w:fldCharType="begin"/>
        </w:r>
        <w:r>
          <w:rPr>
            <w:noProof/>
            <w:webHidden/>
          </w:rPr>
          <w:instrText xml:space="preserve"> PAGEREF _Toc196282116 \h </w:instrText>
        </w:r>
        <w:r>
          <w:rPr>
            <w:noProof/>
            <w:webHidden/>
          </w:rPr>
        </w:r>
        <w:r>
          <w:rPr>
            <w:noProof/>
            <w:webHidden/>
          </w:rPr>
          <w:fldChar w:fldCharType="separate"/>
        </w:r>
        <w:r w:rsidR="00CF71CE">
          <w:rPr>
            <w:noProof/>
            <w:webHidden/>
          </w:rPr>
          <w:t>37</w:t>
        </w:r>
        <w:r>
          <w:rPr>
            <w:noProof/>
            <w:webHidden/>
          </w:rPr>
          <w:fldChar w:fldCharType="end"/>
        </w:r>
      </w:hyperlink>
    </w:p>
    <w:p w14:paraId="214E200C" w14:textId="74E60195"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7" w:history="1">
        <w:r w:rsidRPr="00CB63D0">
          <w:rPr>
            <w:rStyle w:val="Hyperlink"/>
            <w:rFonts w:eastAsiaTheme="majorEastAsia"/>
            <w:noProof/>
          </w:rPr>
          <w:t xml:space="preserve">Hình 20. </w:t>
        </w:r>
        <w:r w:rsidRPr="00CB63D0">
          <w:rPr>
            <w:rStyle w:val="Hyperlink"/>
            <w:rFonts w:eastAsiaTheme="majorEastAsia"/>
            <w:bCs/>
            <w:noProof/>
          </w:rPr>
          <w:t>Lớp review</w:t>
        </w:r>
        <w:r>
          <w:rPr>
            <w:noProof/>
            <w:webHidden/>
          </w:rPr>
          <w:tab/>
        </w:r>
        <w:r>
          <w:rPr>
            <w:noProof/>
            <w:webHidden/>
          </w:rPr>
          <w:fldChar w:fldCharType="begin"/>
        </w:r>
        <w:r>
          <w:rPr>
            <w:noProof/>
            <w:webHidden/>
          </w:rPr>
          <w:instrText xml:space="preserve"> PAGEREF _Toc196282117 \h </w:instrText>
        </w:r>
        <w:r>
          <w:rPr>
            <w:noProof/>
            <w:webHidden/>
          </w:rPr>
        </w:r>
        <w:r>
          <w:rPr>
            <w:noProof/>
            <w:webHidden/>
          </w:rPr>
          <w:fldChar w:fldCharType="separate"/>
        </w:r>
        <w:r w:rsidR="00CF71CE">
          <w:rPr>
            <w:noProof/>
            <w:webHidden/>
          </w:rPr>
          <w:t>38</w:t>
        </w:r>
        <w:r>
          <w:rPr>
            <w:noProof/>
            <w:webHidden/>
          </w:rPr>
          <w:fldChar w:fldCharType="end"/>
        </w:r>
      </w:hyperlink>
    </w:p>
    <w:p w14:paraId="4D303E1B" w14:textId="0C7E52D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8" w:history="1">
        <w:r w:rsidRPr="00CB63D0">
          <w:rPr>
            <w:rStyle w:val="Hyperlink"/>
            <w:rFonts w:eastAsiaTheme="majorEastAsia"/>
            <w:noProof/>
          </w:rPr>
          <w:t xml:space="preserve">Hình 21. </w:t>
        </w:r>
        <w:r w:rsidRPr="00CB63D0">
          <w:rPr>
            <w:rStyle w:val="Hyperlink"/>
            <w:rFonts w:eastAsiaTheme="majorEastAsia"/>
            <w:bCs/>
            <w:noProof/>
          </w:rPr>
          <w:t>Lớp sliders</w:t>
        </w:r>
        <w:r>
          <w:rPr>
            <w:noProof/>
            <w:webHidden/>
          </w:rPr>
          <w:tab/>
        </w:r>
        <w:r>
          <w:rPr>
            <w:noProof/>
            <w:webHidden/>
          </w:rPr>
          <w:fldChar w:fldCharType="begin"/>
        </w:r>
        <w:r>
          <w:rPr>
            <w:noProof/>
            <w:webHidden/>
          </w:rPr>
          <w:instrText xml:space="preserve"> PAGEREF _Toc196282118 \h </w:instrText>
        </w:r>
        <w:r>
          <w:rPr>
            <w:noProof/>
            <w:webHidden/>
          </w:rPr>
        </w:r>
        <w:r>
          <w:rPr>
            <w:noProof/>
            <w:webHidden/>
          </w:rPr>
          <w:fldChar w:fldCharType="separate"/>
        </w:r>
        <w:r w:rsidR="00CF71CE">
          <w:rPr>
            <w:noProof/>
            <w:webHidden/>
          </w:rPr>
          <w:t>39</w:t>
        </w:r>
        <w:r>
          <w:rPr>
            <w:noProof/>
            <w:webHidden/>
          </w:rPr>
          <w:fldChar w:fldCharType="end"/>
        </w:r>
      </w:hyperlink>
    </w:p>
    <w:p w14:paraId="4ECB722A" w14:textId="5E88D1F0"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19" w:history="1">
        <w:r w:rsidRPr="00CB63D0">
          <w:rPr>
            <w:rStyle w:val="Hyperlink"/>
            <w:rFonts w:eastAsiaTheme="majorEastAsia"/>
            <w:noProof/>
          </w:rPr>
          <w:t xml:space="preserve">Hình 22. </w:t>
        </w:r>
        <w:r w:rsidRPr="00CB63D0">
          <w:rPr>
            <w:rStyle w:val="Hyperlink"/>
            <w:rFonts w:eastAsiaTheme="majorEastAsia"/>
            <w:bCs/>
            <w:noProof/>
          </w:rPr>
          <w:t>Kiến trúc tổng quan hệ thống</w:t>
        </w:r>
        <w:r>
          <w:rPr>
            <w:noProof/>
            <w:webHidden/>
          </w:rPr>
          <w:tab/>
        </w:r>
        <w:r>
          <w:rPr>
            <w:noProof/>
            <w:webHidden/>
          </w:rPr>
          <w:fldChar w:fldCharType="begin"/>
        </w:r>
        <w:r>
          <w:rPr>
            <w:noProof/>
            <w:webHidden/>
          </w:rPr>
          <w:instrText xml:space="preserve"> PAGEREF _Toc196282119 \h </w:instrText>
        </w:r>
        <w:r>
          <w:rPr>
            <w:noProof/>
            <w:webHidden/>
          </w:rPr>
        </w:r>
        <w:r>
          <w:rPr>
            <w:noProof/>
            <w:webHidden/>
          </w:rPr>
          <w:fldChar w:fldCharType="separate"/>
        </w:r>
        <w:r w:rsidR="00CF71CE">
          <w:rPr>
            <w:noProof/>
            <w:webHidden/>
          </w:rPr>
          <w:t>40</w:t>
        </w:r>
        <w:r>
          <w:rPr>
            <w:noProof/>
            <w:webHidden/>
          </w:rPr>
          <w:fldChar w:fldCharType="end"/>
        </w:r>
      </w:hyperlink>
    </w:p>
    <w:p w14:paraId="6DE7A5B9" w14:textId="67D629B3"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0" w:history="1">
        <w:r w:rsidRPr="00CB63D0">
          <w:rPr>
            <w:rStyle w:val="Hyperlink"/>
            <w:rFonts w:eastAsiaTheme="majorEastAsia"/>
            <w:noProof/>
          </w:rPr>
          <w:t>Hình 23. Mô hình MVC</w:t>
        </w:r>
        <w:r>
          <w:rPr>
            <w:noProof/>
            <w:webHidden/>
          </w:rPr>
          <w:tab/>
        </w:r>
        <w:r>
          <w:rPr>
            <w:noProof/>
            <w:webHidden/>
          </w:rPr>
          <w:fldChar w:fldCharType="begin"/>
        </w:r>
        <w:r>
          <w:rPr>
            <w:noProof/>
            <w:webHidden/>
          </w:rPr>
          <w:instrText xml:space="preserve"> PAGEREF _Toc196282120 \h </w:instrText>
        </w:r>
        <w:r>
          <w:rPr>
            <w:noProof/>
            <w:webHidden/>
          </w:rPr>
        </w:r>
        <w:r>
          <w:rPr>
            <w:noProof/>
            <w:webHidden/>
          </w:rPr>
          <w:fldChar w:fldCharType="separate"/>
        </w:r>
        <w:r w:rsidR="00CF71CE">
          <w:rPr>
            <w:noProof/>
            <w:webHidden/>
          </w:rPr>
          <w:t>40</w:t>
        </w:r>
        <w:r>
          <w:rPr>
            <w:noProof/>
            <w:webHidden/>
          </w:rPr>
          <w:fldChar w:fldCharType="end"/>
        </w:r>
      </w:hyperlink>
    </w:p>
    <w:p w14:paraId="6ACD9CB2" w14:textId="1C19A34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1" w:history="1">
        <w:r w:rsidRPr="00CB63D0">
          <w:rPr>
            <w:rStyle w:val="Hyperlink"/>
            <w:rFonts w:eastAsiaTheme="majorEastAsia"/>
            <w:noProof/>
          </w:rPr>
          <w:t>Hình 24. Cấu trúc và đặc trưng cơ bản của YOLOv11</w:t>
        </w:r>
        <w:r>
          <w:rPr>
            <w:noProof/>
            <w:webHidden/>
          </w:rPr>
          <w:tab/>
        </w:r>
        <w:r>
          <w:rPr>
            <w:noProof/>
            <w:webHidden/>
          </w:rPr>
          <w:fldChar w:fldCharType="begin"/>
        </w:r>
        <w:r>
          <w:rPr>
            <w:noProof/>
            <w:webHidden/>
          </w:rPr>
          <w:instrText xml:space="preserve"> PAGEREF _Toc196282121 \h </w:instrText>
        </w:r>
        <w:r>
          <w:rPr>
            <w:noProof/>
            <w:webHidden/>
          </w:rPr>
        </w:r>
        <w:r>
          <w:rPr>
            <w:noProof/>
            <w:webHidden/>
          </w:rPr>
          <w:fldChar w:fldCharType="separate"/>
        </w:r>
        <w:r w:rsidR="00CF71CE">
          <w:rPr>
            <w:noProof/>
            <w:webHidden/>
          </w:rPr>
          <w:t>41</w:t>
        </w:r>
        <w:r>
          <w:rPr>
            <w:noProof/>
            <w:webHidden/>
          </w:rPr>
          <w:fldChar w:fldCharType="end"/>
        </w:r>
      </w:hyperlink>
    </w:p>
    <w:p w14:paraId="6D01477B" w14:textId="30E0994F"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2" w:history="1">
        <w:r w:rsidRPr="00CB63D0">
          <w:rPr>
            <w:rStyle w:val="Hyperlink"/>
            <w:rFonts w:eastAsiaTheme="majorEastAsia"/>
            <w:noProof/>
          </w:rPr>
          <w:t xml:space="preserve">Hình 25. </w:t>
        </w:r>
        <w:r w:rsidRPr="00CB63D0">
          <w:rPr>
            <w:rStyle w:val="Hyperlink"/>
            <w:rFonts w:eastAsiaTheme="majorEastAsia"/>
            <w:noProof/>
            <w:highlight w:val="white"/>
          </w:rPr>
          <w:t>Lưu đồ chức năng đặt hàng</w:t>
        </w:r>
        <w:r>
          <w:rPr>
            <w:noProof/>
            <w:webHidden/>
          </w:rPr>
          <w:tab/>
        </w:r>
        <w:r>
          <w:rPr>
            <w:noProof/>
            <w:webHidden/>
          </w:rPr>
          <w:fldChar w:fldCharType="begin"/>
        </w:r>
        <w:r>
          <w:rPr>
            <w:noProof/>
            <w:webHidden/>
          </w:rPr>
          <w:instrText xml:space="preserve"> PAGEREF _Toc196282122 \h </w:instrText>
        </w:r>
        <w:r>
          <w:rPr>
            <w:noProof/>
            <w:webHidden/>
          </w:rPr>
        </w:r>
        <w:r>
          <w:rPr>
            <w:noProof/>
            <w:webHidden/>
          </w:rPr>
          <w:fldChar w:fldCharType="separate"/>
        </w:r>
        <w:r w:rsidR="00CF71CE">
          <w:rPr>
            <w:noProof/>
            <w:webHidden/>
          </w:rPr>
          <w:t>43</w:t>
        </w:r>
        <w:r>
          <w:rPr>
            <w:noProof/>
            <w:webHidden/>
          </w:rPr>
          <w:fldChar w:fldCharType="end"/>
        </w:r>
      </w:hyperlink>
    </w:p>
    <w:p w14:paraId="65202C66" w14:textId="70E36637"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3" w:history="1">
        <w:r w:rsidRPr="00CB63D0">
          <w:rPr>
            <w:rStyle w:val="Hyperlink"/>
            <w:rFonts w:eastAsiaTheme="majorEastAsia"/>
            <w:noProof/>
          </w:rPr>
          <w:t xml:space="preserve">Hình 26. </w:t>
        </w:r>
        <w:r w:rsidRPr="00CB63D0">
          <w:rPr>
            <w:rStyle w:val="Hyperlink"/>
            <w:rFonts w:eastAsiaTheme="majorEastAsia"/>
            <w:noProof/>
            <w:highlight w:val="white"/>
          </w:rPr>
          <w:t>Lưu đồ chức năng hủy đơn hàng</w:t>
        </w:r>
        <w:r>
          <w:rPr>
            <w:noProof/>
            <w:webHidden/>
          </w:rPr>
          <w:tab/>
        </w:r>
        <w:r>
          <w:rPr>
            <w:noProof/>
            <w:webHidden/>
          </w:rPr>
          <w:fldChar w:fldCharType="begin"/>
        </w:r>
        <w:r>
          <w:rPr>
            <w:noProof/>
            <w:webHidden/>
          </w:rPr>
          <w:instrText xml:space="preserve"> PAGEREF _Toc196282123 \h </w:instrText>
        </w:r>
        <w:r>
          <w:rPr>
            <w:noProof/>
            <w:webHidden/>
          </w:rPr>
        </w:r>
        <w:r>
          <w:rPr>
            <w:noProof/>
            <w:webHidden/>
          </w:rPr>
          <w:fldChar w:fldCharType="separate"/>
        </w:r>
        <w:r w:rsidR="00CF71CE">
          <w:rPr>
            <w:noProof/>
            <w:webHidden/>
          </w:rPr>
          <w:t>44</w:t>
        </w:r>
        <w:r>
          <w:rPr>
            <w:noProof/>
            <w:webHidden/>
          </w:rPr>
          <w:fldChar w:fldCharType="end"/>
        </w:r>
      </w:hyperlink>
    </w:p>
    <w:p w14:paraId="1E54227E" w14:textId="3421038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4" w:history="1">
        <w:r w:rsidRPr="00CB63D0">
          <w:rPr>
            <w:rStyle w:val="Hyperlink"/>
            <w:rFonts w:eastAsiaTheme="majorEastAsia"/>
            <w:noProof/>
          </w:rPr>
          <w:t xml:space="preserve">Hình 27. </w:t>
        </w:r>
        <w:r w:rsidRPr="00CB63D0">
          <w:rPr>
            <w:rStyle w:val="Hyperlink"/>
            <w:rFonts w:eastAsiaTheme="majorEastAsia"/>
            <w:noProof/>
            <w:highlight w:val="white"/>
          </w:rPr>
          <w:t>Danh sách sản phẩm</w:t>
        </w:r>
        <w:r>
          <w:rPr>
            <w:noProof/>
            <w:webHidden/>
          </w:rPr>
          <w:tab/>
        </w:r>
        <w:r>
          <w:rPr>
            <w:noProof/>
            <w:webHidden/>
          </w:rPr>
          <w:fldChar w:fldCharType="begin"/>
        </w:r>
        <w:r>
          <w:rPr>
            <w:noProof/>
            <w:webHidden/>
          </w:rPr>
          <w:instrText xml:space="preserve"> PAGEREF _Toc196282124 \h </w:instrText>
        </w:r>
        <w:r>
          <w:rPr>
            <w:noProof/>
            <w:webHidden/>
          </w:rPr>
        </w:r>
        <w:r>
          <w:rPr>
            <w:noProof/>
            <w:webHidden/>
          </w:rPr>
          <w:fldChar w:fldCharType="separate"/>
        </w:r>
        <w:r w:rsidR="00CF71CE">
          <w:rPr>
            <w:noProof/>
            <w:webHidden/>
          </w:rPr>
          <w:t>45</w:t>
        </w:r>
        <w:r>
          <w:rPr>
            <w:noProof/>
            <w:webHidden/>
          </w:rPr>
          <w:fldChar w:fldCharType="end"/>
        </w:r>
      </w:hyperlink>
    </w:p>
    <w:p w14:paraId="1CBC02A8" w14:textId="0EEDBD68"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5" w:history="1">
        <w:r w:rsidRPr="00CB63D0">
          <w:rPr>
            <w:rStyle w:val="Hyperlink"/>
            <w:rFonts w:eastAsiaTheme="majorEastAsia"/>
            <w:noProof/>
          </w:rPr>
          <w:t>Hình 28. Chức năng thêm mới sản phẩm</w:t>
        </w:r>
        <w:r>
          <w:rPr>
            <w:noProof/>
            <w:webHidden/>
          </w:rPr>
          <w:tab/>
        </w:r>
        <w:r>
          <w:rPr>
            <w:noProof/>
            <w:webHidden/>
          </w:rPr>
          <w:fldChar w:fldCharType="begin"/>
        </w:r>
        <w:r>
          <w:rPr>
            <w:noProof/>
            <w:webHidden/>
          </w:rPr>
          <w:instrText xml:space="preserve"> PAGEREF _Toc196282125 \h </w:instrText>
        </w:r>
        <w:r>
          <w:rPr>
            <w:noProof/>
            <w:webHidden/>
          </w:rPr>
        </w:r>
        <w:r>
          <w:rPr>
            <w:noProof/>
            <w:webHidden/>
          </w:rPr>
          <w:fldChar w:fldCharType="separate"/>
        </w:r>
        <w:r w:rsidR="00CF71CE">
          <w:rPr>
            <w:noProof/>
            <w:webHidden/>
          </w:rPr>
          <w:t>46</w:t>
        </w:r>
        <w:r>
          <w:rPr>
            <w:noProof/>
            <w:webHidden/>
          </w:rPr>
          <w:fldChar w:fldCharType="end"/>
        </w:r>
      </w:hyperlink>
    </w:p>
    <w:p w14:paraId="73BEBA6C" w14:textId="67825E5A"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6" w:history="1">
        <w:r w:rsidRPr="00CB63D0">
          <w:rPr>
            <w:rStyle w:val="Hyperlink"/>
            <w:rFonts w:eastAsiaTheme="majorEastAsia"/>
            <w:noProof/>
          </w:rPr>
          <w:t>Hình 29.</w:t>
        </w:r>
        <w:r w:rsidRPr="00CB63D0">
          <w:rPr>
            <w:rStyle w:val="Hyperlink"/>
            <w:rFonts w:eastAsiaTheme="majorEastAsia"/>
            <w:noProof/>
            <w:highlight w:val="white"/>
          </w:rPr>
          <w:t xml:space="preserve"> Chức năng cập nhật sản phẩm</w:t>
        </w:r>
        <w:r>
          <w:rPr>
            <w:noProof/>
            <w:webHidden/>
          </w:rPr>
          <w:tab/>
        </w:r>
        <w:r>
          <w:rPr>
            <w:noProof/>
            <w:webHidden/>
          </w:rPr>
          <w:fldChar w:fldCharType="begin"/>
        </w:r>
        <w:r>
          <w:rPr>
            <w:noProof/>
            <w:webHidden/>
          </w:rPr>
          <w:instrText xml:space="preserve"> PAGEREF _Toc196282126 \h </w:instrText>
        </w:r>
        <w:r>
          <w:rPr>
            <w:noProof/>
            <w:webHidden/>
          </w:rPr>
        </w:r>
        <w:r>
          <w:rPr>
            <w:noProof/>
            <w:webHidden/>
          </w:rPr>
          <w:fldChar w:fldCharType="separate"/>
        </w:r>
        <w:r w:rsidR="00CF71CE">
          <w:rPr>
            <w:noProof/>
            <w:webHidden/>
          </w:rPr>
          <w:t>46</w:t>
        </w:r>
        <w:r>
          <w:rPr>
            <w:noProof/>
            <w:webHidden/>
          </w:rPr>
          <w:fldChar w:fldCharType="end"/>
        </w:r>
      </w:hyperlink>
    </w:p>
    <w:p w14:paraId="7702C7CD" w14:textId="0879A8EC"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7" w:history="1">
        <w:r w:rsidRPr="00CB63D0">
          <w:rPr>
            <w:rStyle w:val="Hyperlink"/>
            <w:rFonts w:eastAsiaTheme="majorEastAsia"/>
            <w:noProof/>
          </w:rPr>
          <w:t xml:space="preserve">Hình 30. </w:t>
        </w:r>
        <w:r w:rsidRPr="00CB63D0">
          <w:rPr>
            <w:rStyle w:val="Hyperlink"/>
            <w:rFonts w:eastAsiaTheme="majorEastAsia"/>
            <w:noProof/>
            <w:highlight w:val="white"/>
          </w:rPr>
          <w:t>Danh sách sản phẩm trong kho</w:t>
        </w:r>
        <w:r>
          <w:rPr>
            <w:noProof/>
            <w:webHidden/>
          </w:rPr>
          <w:tab/>
        </w:r>
        <w:r>
          <w:rPr>
            <w:noProof/>
            <w:webHidden/>
          </w:rPr>
          <w:fldChar w:fldCharType="begin"/>
        </w:r>
        <w:r>
          <w:rPr>
            <w:noProof/>
            <w:webHidden/>
          </w:rPr>
          <w:instrText xml:space="preserve"> PAGEREF _Toc196282127 \h </w:instrText>
        </w:r>
        <w:r>
          <w:rPr>
            <w:noProof/>
            <w:webHidden/>
          </w:rPr>
        </w:r>
        <w:r>
          <w:rPr>
            <w:noProof/>
            <w:webHidden/>
          </w:rPr>
          <w:fldChar w:fldCharType="separate"/>
        </w:r>
        <w:r w:rsidR="00CF71CE">
          <w:rPr>
            <w:noProof/>
            <w:webHidden/>
          </w:rPr>
          <w:t>47</w:t>
        </w:r>
        <w:r>
          <w:rPr>
            <w:noProof/>
            <w:webHidden/>
          </w:rPr>
          <w:fldChar w:fldCharType="end"/>
        </w:r>
      </w:hyperlink>
    </w:p>
    <w:p w14:paraId="40B80C5E" w14:textId="6CFA512B"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8" w:history="1">
        <w:r w:rsidRPr="00CB63D0">
          <w:rPr>
            <w:rStyle w:val="Hyperlink"/>
            <w:rFonts w:eastAsiaTheme="majorEastAsia"/>
            <w:noProof/>
          </w:rPr>
          <w:t xml:space="preserve">Hình 31. </w:t>
        </w:r>
        <w:r w:rsidRPr="00CB63D0">
          <w:rPr>
            <w:rStyle w:val="Hyperlink"/>
            <w:rFonts w:eastAsiaTheme="majorEastAsia"/>
            <w:noProof/>
            <w:highlight w:val="white"/>
          </w:rPr>
          <w:t>Phiếu nhập kho</w:t>
        </w:r>
        <w:r>
          <w:rPr>
            <w:noProof/>
            <w:webHidden/>
          </w:rPr>
          <w:tab/>
        </w:r>
        <w:r>
          <w:rPr>
            <w:noProof/>
            <w:webHidden/>
          </w:rPr>
          <w:fldChar w:fldCharType="begin"/>
        </w:r>
        <w:r>
          <w:rPr>
            <w:noProof/>
            <w:webHidden/>
          </w:rPr>
          <w:instrText xml:space="preserve"> PAGEREF _Toc196282128 \h </w:instrText>
        </w:r>
        <w:r>
          <w:rPr>
            <w:noProof/>
            <w:webHidden/>
          </w:rPr>
        </w:r>
        <w:r>
          <w:rPr>
            <w:noProof/>
            <w:webHidden/>
          </w:rPr>
          <w:fldChar w:fldCharType="separate"/>
        </w:r>
        <w:r w:rsidR="00CF71CE">
          <w:rPr>
            <w:noProof/>
            <w:webHidden/>
          </w:rPr>
          <w:t>47</w:t>
        </w:r>
        <w:r>
          <w:rPr>
            <w:noProof/>
            <w:webHidden/>
          </w:rPr>
          <w:fldChar w:fldCharType="end"/>
        </w:r>
      </w:hyperlink>
    </w:p>
    <w:p w14:paraId="6FBF4697" w14:textId="1F762C21"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29" w:history="1">
        <w:r w:rsidRPr="00CB63D0">
          <w:rPr>
            <w:rStyle w:val="Hyperlink"/>
            <w:rFonts w:eastAsiaTheme="majorEastAsia"/>
            <w:noProof/>
          </w:rPr>
          <w:t xml:space="preserve">Hình 32. </w:t>
        </w:r>
        <w:r w:rsidRPr="00CB63D0">
          <w:rPr>
            <w:rStyle w:val="Hyperlink"/>
            <w:rFonts w:eastAsiaTheme="majorEastAsia"/>
            <w:noProof/>
            <w:highlight w:val="white"/>
          </w:rPr>
          <w:t>Danh sách đơn hàng</w:t>
        </w:r>
        <w:r>
          <w:rPr>
            <w:noProof/>
            <w:webHidden/>
          </w:rPr>
          <w:tab/>
        </w:r>
        <w:r>
          <w:rPr>
            <w:noProof/>
            <w:webHidden/>
          </w:rPr>
          <w:fldChar w:fldCharType="begin"/>
        </w:r>
        <w:r>
          <w:rPr>
            <w:noProof/>
            <w:webHidden/>
          </w:rPr>
          <w:instrText xml:space="preserve"> PAGEREF _Toc196282129 \h </w:instrText>
        </w:r>
        <w:r>
          <w:rPr>
            <w:noProof/>
            <w:webHidden/>
          </w:rPr>
        </w:r>
        <w:r>
          <w:rPr>
            <w:noProof/>
            <w:webHidden/>
          </w:rPr>
          <w:fldChar w:fldCharType="separate"/>
        </w:r>
        <w:r w:rsidR="00CF71CE">
          <w:rPr>
            <w:noProof/>
            <w:webHidden/>
          </w:rPr>
          <w:t>49</w:t>
        </w:r>
        <w:r>
          <w:rPr>
            <w:noProof/>
            <w:webHidden/>
          </w:rPr>
          <w:fldChar w:fldCharType="end"/>
        </w:r>
      </w:hyperlink>
    </w:p>
    <w:p w14:paraId="180403E5" w14:textId="5689358C"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0" w:history="1">
        <w:r w:rsidRPr="00CB63D0">
          <w:rPr>
            <w:rStyle w:val="Hyperlink"/>
            <w:rFonts w:eastAsiaTheme="majorEastAsia"/>
            <w:noProof/>
          </w:rPr>
          <w:t xml:space="preserve">Hình 33. </w:t>
        </w:r>
        <w:r w:rsidRPr="00CB63D0">
          <w:rPr>
            <w:rStyle w:val="Hyperlink"/>
            <w:rFonts w:eastAsiaTheme="majorEastAsia"/>
            <w:noProof/>
            <w:highlight w:val="white"/>
          </w:rPr>
          <w:t>Xem đơn hàng</w:t>
        </w:r>
        <w:r>
          <w:rPr>
            <w:noProof/>
            <w:webHidden/>
          </w:rPr>
          <w:tab/>
        </w:r>
        <w:r>
          <w:rPr>
            <w:noProof/>
            <w:webHidden/>
          </w:rPr>
          <w:fldChar w:fldCharType="begin"/>
        </w:r>
        <w:r>
          <w:rPr>
            <w:noProof/>
            <w:webHidden/>
          </w:rPr>
          <w:instrText xml:space="preserve"> PAGEREF _Toc196282130 \h </w:instrText>
        </w:r>
        <w:r>
          <w:rPr>
            <w:noProof/>
            <w:webHidden/>
          </w:rPr>
        </w:r>
        <w:r>
          <w:rPr>
            <w:noProof/>
            <w:webHidden/>
          </w:rPr>
          <w:fldChar w:fldCharType="separate"/>
        </w:r>
        <w:r w:rsidR="00CF71CE">
          <w:rPr>
            <w:noProof/>
            <w:webHidden/>
          </w:rPr>
          <w:t>49</w:t>
        </w:r>
        <w:r>
          <w:rPr>
            <w:noProof/>
            <w:webHidden/>
          </w:rPr>
          <w:fldChar w:fldCharType="end"/>
        </w:r>
      </w:hyperlink>
    </w:p>
    <w:p w14:paraId="6D16378A" w14:textId="4524216E"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1" w:history="1">
        <w:r w:rsidRPr="00CB63D0">
          <w:rPr>
            <w:rStyle w:val="Hyperlink"/>
            <w:rFonts w:eastAsiaTheme="majorEastAsia"/>
            <w:noProof/>
          </w:rPr>
          <w:t xml:space="preserve">Hình 34. </w:t>
        </w:r>
        <w:r w:rsidRPr="00CB63D0">
          <w:rPr>
            <w:rStyle w:val="Hyperlink"/>
            <w:rFonts w:eastAsiaTheme="majorEastAsia"/>
            <w:noProof/>
            <w:highlight w:val="white"/>
          </w:rPr>
          <w:t>Hoá đơn mua hàng</w:t>
        </w:r>
        <w:r>
          <w:rPr>
            <w:noProof/>
            <w:webHidden/>
          </w:rPr>
          <w:tab/>
        </w:r>
        <w:r>
          <w:rPr>
            <w:noProof/>
            <w:webHidden/>
          </w:rPr>
          <w:fldChar w:fldCharType="begin"/>
        </w:r>
        <w:r>
          <w:rPr>
            <w:noProof/>
            <w:webHidden/>
          </w:rPr>
          <w:instrText xml:space="preserve"> PAGEREF _Toc196282131 \h </w:instrText>
        </w:r>
        <w:r>
          <w:rPr>
            <w:noProof/>
            <w:webHidden/>
          </w:rPr>
        </w:r>
        <w:r>
          <w:rPr>
            <w:noProof/>
            <w:webHidden/>
          </w:rPr>
          <w:fldChar w:fldCharType="separate"/>
        </w:r>
        <w:r w:rsidR="00CF71CE">
          <w:rPr>
            <w:noProof/>
            <w:webHidden/>
          </w:rPr>
          <w:t>49</w:t>
        </w:r>
        <w:r>
          <w:rPr>
            <w:noProof/>
            <w:webHidden/>
          </w:rPr>
          <w:fldChar w:fldCharType="end"/>
        </w:r>
      </w:hyperlink>
    </w:p>
    <w:p w14:paraId="085D90B0" w14:textId="66B8D6C9"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2" w:history="1">
        <w:r w:rsidRPr="00CB63D0">
          <w:rPr>
            <w:rStyle w:val="Hyperlink"/>
            <w:rFonts w:eastAsiaTheme="majorEastAsia"/>
            <w:noProof/>
          </w:rPr>
          <w:t xml:space="preserve">Hình 35. </w:t>
        </w:r>
        <w:r w:rsidRPr="00CB63D0">
          <w:rPr>
            <w:rStyle w:val="Hyperlink"/>
            <w:rFonts w:eastAsiaTheme="majorEastAsia"/>
            <w:noProof/>
            <w:highlight w:val="white"/>
          </w:rPr>
          <w:t>Danh sách người dùng</w:t>
        </w:r>
        <w:r>
          <w:rPr>
            <w:noProof/>
            <w:webHidden/>
          </w:rPr>
          <w:tab/>
        </w:r>
        <w:r>
          <w:rPr>
            <w:noProof/>
            <w:webHidden/>
          </w:rPr>
          <w:fldChar w:fldCharType="begin"/>
        </w:r>
        <w:r>
          <w:rPr>
            <w:noProof/>
            <w:webHidden/>
          </w:rPr>
          <w:instrText xml:space="preserve"> PAGEREF _Toc196282132 \h </w:instrText>
        </w:r>
        <w:r>
          <w:rPr>
            <w:noProof/>
            <w:webHidden/>
          </w:rPr>
        </w:r>
        <w:r>
          <w:rPr>
            <w:noProof/>
            <w:webHidden/>
          </w:rPr>
          <w:fldChar w:fldCharType="separate"/>
        </w:r>
        <w:r w:rsidR="00CF71CE">
          <w:rPr>
            <w:noProof/>
            <w:webHidden/>
          </w:rPr>
          <w:t>50</w:t>
        </w:r>
        <w:r>
          <w:rPr>
            <w:noProof/>
            <w:webHidden/>
          </w:rPr>
          <w:fldChar w:fldCharType="end"/>
        </w:r>
      </w:hyperlink>
    </w:p>
    <w:p w14:paraId="0884649E" w14:textId="25301FA2"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3" w:history="1">
        <w:r w:rsidRPr="00CB63D0">
          <w:rPr>
            <w:rStyle w:val="Hyperlink"/>
            <w:rFonts w:eastAsiaTheme="majorEastAsia"/>
            <w:noProof/>
          </w:rPr>
          <w:t xml:space="preserve">Hình 36. </w:t>
        </w:r>
        <w:r w:rsidRPr="00CB63D0">
          <w:rPr>
            <w:rStyle w:val="Hyperlink"/>
            <w:rFonts w:eastAsiaTheme="majorEastAsia"/>
            <w:noProof/>
            <w:highlight w:val="white"/>
          </w:rPr>
          <w:t>Cập nhật người dùng</w:t>
        </w:r>
        <w:r>
          <w:rPr>
            <w:noProof/>
            <w:webHidden/>
          </w:rPr>
          <w:tab/>
        </w:r>
        <w:r>
          <w:rPr>
            <w:noProof/>
            <w:webHidden/>
          </w:rPr>
          <w:fldChar w:fldCharType="begin"/>
        </w:r>
        <w:r>
          <w:rPr>
            <w:noProof/>
            <w:webHidden/>
          </w:rPr>
          <w:instrText xml:space="preserve"> PAGEREF _Toc196282133 \h </w:instrText>
        </w:r>
        <w:r>
          <w:rPr>
            <w:noProof/>
            <w:webHidden/>
          </w:rPr>
        </w:r>
        <w:r>
          <w:rPr>
            <w:noProof/>
            <w:webHidden/>
          </w:rPr>
          <w:fldChar w:fldCharType="separate"/>
        </w:r>
        <w:r w:rsidR="00CF71CE">
          <w:rPr>
            <w:noProof/>
            <w:webHidden/>
          </w:rPr>
          <w:t>50</w:t>
        </w:r>
        <w:r>
          <w:rPr>
            <w:noProof/>
            <w:webHidden/>
          </w:rPr>
          <w:fldChar w:fldCharType="end"/>
        </w:r>
      </w:hyperlink>
    </w:p>
    <w:p w14:paraId="5A14A91C" w14:textId="53E17C8D"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4" w:history="1">
        <w:r w:rsidRPr="00CB63D0">
          <w:rPr>
            <w:rStyle w:val="Hyperlink"/>
            <w:rFonts w:eastAsiaTheme="majorEastAsia"/>
            <w:noProof/>
          </w:rPr>
          <w:t xml:space="preserve">Hình 37. </w:t>
        </w:r>
        <w:r w:rsidRPr="00CB63D0">
          <w:rPr>
            <w:rStyle w:val="Hyperlink"/>
            <w:rFonts w:eastAsiaTheme="majorEastAsia"/>
            <w:noProof/>
            <w:highlight w:val="white"/>
          </w:rPr>
          <w:t>Báo cáo doanh thu và lợi nhuận</w:t>
        </w:r>
        <w:r>
          <w:rPr>
            <w:noProof/>
            <w:webHidden/>
          </w:rPr>
          <w:tab/>
        </w:r>
        <w:r>
          <w:rPr>
            <w:noProof/>
            <w:webHidden/>
          </w:rPr>
          <w:fldChar w:fldCharType="begin"/>
        </w:r>
        <w:r>
          <w:rPr>
            <w:noProof/>
            <w:webHidden/>
          </w:rPr>
          <w:instrText xml:space="preserve"> PAGEREF _Toc196282134 \h </w:instrText>
        </w:r>
        <w:r>
          <w:rPr>
            <w:noProof/>
            <w:webHidden/>
          </w:rPr>
        </w:r>
        <w:r>
          <w:rPr>
            <w:noProof/>
            <w:webHidden/>
          </w:rPr>
          <w:fldChar w:fldCharType="separate"/>
        </w:r>
        <w:r w:rsidR="00CF71CE">
          <w:rPr>
            <w:noProof/>
            <w:webHidden/>
          </w:rPr>
          <w:t>51</w:t>
        </w:r>
        <w:r>
          <w:rPr>
            <w:noProof/>
            <w:webHidden/>
          </w:rPr>
          <w:fldChar w:fldCharType="end"/>
        </w:r>
      </w:hyperlink>
    </w:p>
    <w:p w14:paraId="65A87B59" w14:textId="5BC990C4"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5" w:history="1">
        <w:r w:rsidRPr="00CB63D0">
          <w:rPr>
            <w:rStyle w:val="Hyperlink"/>
            <w:rFonts w:eastAsiaTheme="majorEastAsia"/>
            <w:noProof/>
          </w:rPr>
          <w:t xml:space="preserve">Hình 38. </w:t>
        </w:r>
        <w:r w:rsidRPr="00CB63D0">
          <w:rPr>
            <w:rStyle w:val="Hyperlink"/>
            <w:rFonts w:eastAsiaTheme="majorEastAsia"/>
            <w:noProof/>
            <w:highlight w:val="white"/>
          </w:rPr>
          <w:t>Báo cáo chi tiết doanh thu và lợi nhuận</w:t>
        </w:r>
        <w:r>
          <w:rPr>
            <w:noProof/>
            <w:webHidden/>
          </w:rPr>
          <w:tab/>
        </w:r>
        <w:r>
          <w:rPr>
            <w:noProof/>
            <w:webHidden/>
          </w:rPr>
          <w:fldChar w:fldCharType="begin"/>
        </w:r>
        <w:r>
          <w:rPr>
            <w:noProof/>
            <w:webHidden/>
          </w:rPr>
          <w:instrText xml:space="preserve"> PAGEREF _Toc196282135 \h </w:instrText>
        </w:r>
        <w:r>
          <w:rPr>
            <w:noProof/>
            <w:webHidden/>
          </w:rPr>
        </w:r>
        <w:r>
          <w:rPr>
            <w:noProof/>
            <w:webHidden/>
          </w:rPr>
          <w:fldChar w:fldCharType="separate"/>
        </w:r>
        <w:r w:rsidR="00CF71CE">
          <w:rPr>
            <w:noProof/>
            <w:webHidden/>
          </w:rPr>
          <w:t>51</w:t>
        </w:r>
        <w:r>
          <w:rPr>
            <w:noProof/>
            <w:webHidden/>
          </w:rPr>
          <w:fldChar w:fldCharType="end"/>
        </w:r>
      </w:hyperlink>
    </w:p>
    <w:p w14:paraId="0B90FFEB" w14:textId="0FFCCAB2"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6" w:history="1">
        <w:r w:rsidRPr="00CB63D0">
          <w:rPr>
            <w:rStyle w:val="Hyperlink"/>
            <w:rFonts w:eastAsiaTheme="majorEastAsia"/>
            <w:noProof/>
          </w:rPr>
          <w:t xml:space="preserve">Hình 39. </w:t>
        </w:r>
        <w:r w:rsidRPr="00CB63D0">
          <w:rPr>
            <w:rStyle w:val="Hyperlink"/>
            <w:rFonts w:eastAsiaTheme="majorEastAsia"/>
            <w:noProof/>
            <w:highlight w:val="white"/>
          </w:rPr>
          <w:t>Báo cáo trạng thái lô hàng</w:t>
        </w:r>
        <w:r>
          <w:rPr>
            <w:noProof/>
            <w:webHidden/>
          </w:rPr>
          <w:tab/>
        </w:r>
        <w:r>
          <w:rPr>
            <w:noProof/>
            <w:webHidden/>
          </w:rPr>
          <w:fldChar w:fldCharType="begin"/>
        </w:r>
        <w:r>
          <w:rPr>
            <w:noProof/>
            <w:webHidden/>
          </w:rPr>
          <w:instrText xml:space="preserve"> PAGEREF _Toc196282136 \h </w:instrText>
        </w:r>
        <w:r>
          <w:rPr>
            <w:noProof/>
            <w:webHidden/>
          </w:rPr>
        </w:r>
        <w:r>
          <w:rPr>
            <w:noProof/>
            <w:webHidden/>
          </w:rPr>
          <w:fldChar w:fldCharType="separate"/>
        </w:r>
        <w:r w:rsidR="00CF71CE">
          <w:rPr>
            <w:noProof/>
            <w:webHidden/>
          </w:rPr>
          <w:t>51</w:t>
        </w:r>
        <w:r>
          <w:rPr>
            <w:noProof/>
            <w:webHidden/>
          </w:rPr>
          <w:fldChar w:fldCharType="end"/>
        </w:r>
      </w:hyperlink>
    </w:p>
    <w:p w14:paraId="54B69424" w14:textId="35900D00"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7" w:history="1">
        <w:r w:rsidRPr="00CB63D0">
          <w:rPr>
            <w:rStyle w:val="Hyperlink"/>
            <w:rFonts w:eastAsiaTheme="majorEastAsia"/>
            <w:noProof/>
          </w:rPr>
          <w:t xml:space="preserve">Hình 40. </w:t>
        </w:r>
        <w:r w:rsidRPr="00CB63D0">
          <w:rPr>
            <w:rStyle w:val="Hyperlink"/>
            <w:rFonts w:eastAsiaTheme="majorEastAsia"/>
            <w:noProof/>
            <w:highlight w:val="white"/>
          </w:rPr>
          <w:t>Danh sách thương hiệu</w:t>
        </w:r>
        <w:r>
          <w:rPr>
            <w:noProof/>
            <w:webHidden/>
          </w:rPr>
          <w:tab/>
        </w:r>
        <w:r>
          <w:rPr>
            <w:noProof/>
            <w:webHidden/>
          </w:rPr>
          <w:fldChar w:fldCharType="begin"/>
        </w:r>
        <w:r>
          <w:rPr>
            <w:noProof/>
            <w:webHidden/>
          </w:rPr>
          <w:instrText xml:space="preserve"> PAGEREF _Toc196282137 \h </w:instrText>
        </w:r>
        <w:r>
          <w:rPr>
            <w:noProof/>
            <w:webHidden/>
          </w:rPr>
        </w:r>
        <w:r>
          <w:rPr>
            <w:noProof/>
            <w:webHidden/>
          </w:rPr>
          <w:fldChar w:fldCharType="separate"/>
        </w:r>
        <w:r w:rsidR="00CF71CE">
          <w:rPr>
            <w:noProof/>
            <w:webHidden/>
          </w:rPr>
          <w:t>52</w:t>
        </w:r>
        <w:r>
          <w:rPr>
            <w:noProof/>
            <w:webHidden/>
          </w:rPr>
          <w:fldChar w:fldCharType="end"/>
        </w:r>
      </w:hyperlink>
    </w:p>
    <w:p w14:paraId="7B5E04A3" w14:textId="71091C0D"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8" w:history="1">
        <w:r w:rsidRPr="00CB63D0">
          <w:rPr>
            <w:rStyle w:val="Hyperlink"/>
            <w:rFonts w:eastAsiaTheme="majorEastAsia"/>
            <w:noProof/>
          </w:rPr>
          <w:t xml:space="preserve">Hình 41. Giao diện </w:t>
        </w:r>
        <w:r w:rsidRPr="00CB63D0">
          <w:rPr>
            <w:rStyle w:val="Hyperlink"/>
            <w:rFonts w:eastAsiaTheme="majorEastAsia"/>
            <w:noProof/>
            <w:highlight w:val="white"/>
          </w:rPr>
          <w:t>thêm thương hiệu</w:t>
        </w:r>
        <w:r>
          <w:rPr>
            <w:noProof/>
            <w:webHidden/>
          </w:rPr>
          <w:tab/>
        </w:r>
        <w:r>
          <w:rPr>
            <w:noProof/>
            <w:webHidden/>
          </w:rPr>
          <w:fldChar w:fldCharType="begin"/>
        </w:r>
        <w:r>
          <w:rPr>
            <w:noProof/>
            <w:webHidden/>
          </w:rPr>
          <w:instrText xml:space="preserve"> PAGEREF _Toc196282138 \h </w:instrText>
        </w:r>
        <w:r>
          <w:rPr>
            <w:noProof/>
            <w:webHidden/>
          </w:rPr>
        </w:r>
        <w:r>
          <w:rPr>
            <w:noProof/>
            <w:webHidden/>
          </w:rPr>
          <w:fldChar w:fldCharType="separate"/>
        </w:r>
        <w:r w:rsidR="00CF71CE">
          <w:rPr>
            <w:noProof/>
            <w:webHidden/>
          </w:rPr>
          <w:t>52</w:t>
        </w:r>
        <w:r>
          <w:rPr>
            <w:noProof/>
            <w:webHidden/>
          </w:rPr>
          <w:fldChar w:fldCharType="end"/>
        </w:r>
      </w:hyperlink>
    </w:p>
    <w:p w14:paraId="60E4E011" w14:textId="0499C4A4"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39" w:history="1">
        <w:r w:rsidRPr="00CB63D0">
          <w:rPr>
            <w:rStyle w:val="Hyperlink"/>
            <w:rFonts w:eastAsiaTheme="majorEastAsia"/>
            <w:noProof/>
          </w:rPr>
          <w:t xml:space="preserve">Hình 42. Giao diện </w:t>
        </w:r>
        <w:r w:rsidRPr="00CB63D0">
          <w:rPr>
            <w:rStyle w:val="Hyperlink"/>
            <w:rFonts w:eastAsiaTheme="majorEastAsia"/>
            <w:noProof/>
            <w:highlight w:val="white"/>
          </w:rPr>
          <w:t>cập nhật thương hiệu</w:t>
        </w:r>
        <w:r>
          <w:rPr>
            <w:noProof/>
            <w:webHidden/>
          </w:rPr>
          <w:tab/>
        </w:r>
        <w:r>
          <w:rPr>
            <w:noProof/>
            <w:webHidden/>
          </w:rPr>
          <w:fldChar w:fldCharType="begin"/>
        </w:r>
        <w:r>
          <w:rPr>
            <w:noProof/>
            <w:webHidden/>
          </w:rPr>
          <w:instrText xml:space="preserve"> PAGEREF _Toc196282139 \h </w:instrText>
        </w:r>
        <w:r>
          <w:rPr>
            <w:noProof/>
            <w:webHidden/>
          </w:rPr>
        </w:r>
        <w:r>
          <w:rPr>
            <w:noProof/>
            <w:webHidden/>
          </w:rPr>
          <w:fldChar w:fldCharType="separate"/>
        </w:r>
        <w:r w:rsidR="00CF71CE">
          <w:rPr>
            <w:noProof/>
            <w:webHidden/>
          </w:rPr>
          <w:t>52</w:t>
        </w:r>
        <w:r>
          <w:rPr>
            <w:noProof/>
            <w:webHidden/>
          </w:rPr>
          <w:fldChar w:fldCharType="end"/>
        </w:r>
      </w:hyperlink>
    </w:p>
    <w:p w14:paraId="4774D9F2" w14:textId="614D1A54"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0" w:history="1">
        <w:r w:rsidRPr="00CB63D0">
          <w:rPr>
            <w:rStyle w:val="Hyperlink"/>
            <w:rFonts w:eastAsiaTheme="majorEastAsia"/>
            <w:noProof/>
          </w:rPr>
          <w:t xml:space="preserve">Hình 43. </w:t>
        </w:r>
        <w:r w:rsidRPr="00CB63D0">
          <w:rPr>
            <w:rStyle w:val="Hyperlink"/>
            <w:rFonts w:eastAsiaTheme="majorEastAsia"/>
            <w:noProof/>
            <w:highlight w:val="white"/>
          </w:rPr>
          <w:t>Danh sách danh mục</w:t>
        </w:r>
        <w:r>
          <w:rPr>
            <w:noProof/>
            <w:webHidden/>
          </w:rPr>
          <w:tab/>
        </w:r>
        <w:r>
          <w:rPr>
            <w:noProof/>
            <w:webHidden/>
          </w:rPr>
          <w:fldChar w:fldCharType="begin"/>
        </w:r>
        <w:r>
          <w:rPr>
            <w:noProof/>
            <w:webHidden/>
          </w:rPr>
          <w:instrText xml:space="preserve"> PAGEREF _Toc196282140 \h </w:instrText>
        </w:r>
        <w:r>
          <w:rPr>
            <w:noProof/>
            <w:webHidden/>
          </w:rPr>
        </w:r>
        <w:r>
          <w:rPr>
            <w:noProof/>
            <w:webHidden/>
          </w:rPr>
          <w:fldChar w:fldCharType="separate"/>
        </w:r>
        <w:r w:rsidR="00CF71CE">
          <w:rPr>
            <w:noProof/>
            <w:webHidden/>
          </w:rPr>
          <w:t>53</w:t>
        </w:r>
        <w:r>
          <w:rPr>
            <w:noProof/>
            <w:webHidden/>
          </w:rPr>
          <w:fldChar w:fldCharType="end"/>
        </w:r>
      </w:hyperlink>
    </w:p>
    <w:p w14:paraId="68D9F6B9" w14:textId="76C9B425"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1" w:history="1">
        <w:r w:rsidRPr="00CB63D0">
          <w:rPr>
            <w:rStyle w:val="Hyperlink"/>
            <w:rFonts w:eastAsiaTheme="majorEastAsia"/>
            <w:noProof/>
          </w:rPr>
          <w:t xml:space="preserve">Hình 44. </w:t>
        </w:r>
        <w:r w:rsidRPr="00CB63D0">
          <w:rPr>
            <w:rStyle w:val="Hyperlink"/>
            <w:rFonts w:eastAsiaTheme="majorEastAsia"/>
            <w:noProof/>
            <w:highlight w:val="white"/>
          </w:rPr>
          <w:t>Giao diện thêm danh mục</w:t>
        </w:r>
        <w:r>
          <w:rPr>
            <w:noProof/>
            <w:webHidden/>
          </w:rPr>
          <w:tab/>
        </w:r>
        <w:r>
          <w:rPr>
            <w:noProof/>
            <w:webHidden/>
          </w:rPr>
          <w:fldChar w:fldCharType="begin"/>
        </w:r>
        <w:r>
          <w:rPr>
            <w:noProof/>
            <w:webHidden/>
          </w:rPr>
          <w:instrText xml:space="preserve"> PAGEREF _Toc196282141 \h </w:instrText>
        </w:r>
        <w:r>
          <w:rPr>
            <w:noProof/>
            <w:webHidden/>
          </w:rPr>
        </w:r>
        <w:r>
          <w:rPr>
            <w:noProof/>
            <w:webHidden/>
          </w:rPr>
          <w:fldChar w:fldCharType="separate"/>
        </w:r>
        <w:r w:rsidR="00CF71CE">
          <w:rPr>
            <w:noProof/>
            <w:webHidden/>
          </w:rPr>
          <w:t>53</w:t>
        </w:r>
        <w:r>
          <w:rPr>
            <w:noProof/>
            <w:webHidden/>
          </w:rPr>
          <w:fldChar w:fldCharType="end"/>
        </w:r>
      </w:hyperlink>
    </w:p>
    <w:p w14:paraId="0CDB00EF" w14:textId="27E6AB62"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2" w:history="1">
        <w:r w:rsidRPr="00CB63D0">
          <w:rPr>
            <w:rStyle w:val="Hyperlink"/>
            <w:rFonts w:eastAsiaTheme="majorEastAsia"/>
            <w:noProof/>
          </w:rPr>
          <w:t xml:space="preserve">Hình 45. </w:t>
        </w:r>
        <w:r w:rsidRPr="00CB63D0">
          <w:rPr>
            <w:rStyle w:val="Hyperlink"/>
            <w:rFonts w:eastAsiaTheme="majorEastAsia"/>
            <w:noProof/>
            <w:highlight w:val="white"/>
          </w:rPr>
          <w:t>Giao diện cập nhật danh mục</w:t>
        </w:r>
        <w:r>
          <w:rPr>
            <w:noProof/>
            <w:webHidden/>
          </w:rPr>
          <w:tab/>
        </w:r>
        <w:r>
          <w:rPr>
            <w:noProof/>
            <w:webHidden/>
          </w:rPr>
          <w:fldChar w:fldCharType="begin"/>
        </w:r>
        <w:r>
          <w:rPr>
            <w:noProof/>
            <w:webHidden/>
          </w:rPr>
          <w:instrText xml:space="preserve"> PAGEREF _Toc196282142 \h </w:instrText>
        </w:r>
        <w:r>
          <w:rPr>
            <w:noProof/>
            <w:webHidden/>
          </w:rPr>
        </w:r>
        <w:r>
          <w:rPr>
            <w:noProof/>
            <w:webHidden/>
          </w:rPr>
          <w:fldChar w:fldCharType="separate"/>
        </w:r>
        <w:r w:rsidR="00CF71CE">
          <w:rPr>
            <w:noProof/>
            <w:webHidden/>
          </w:rPr>
          <w:t>53</w:t>
        </w:r>
        <w:r>
          <w:rPr>
            <w:noProof/>
            <w:webHidden/>
          </w:rPr>
          <w:fldChar w:fldCharType="end"/>
        </w:r>
      </w:hyperlink>
    </w:p>
    <w:p w14:paraId="48BF8F9D" w14:textId="3C6E8FA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3" w:history="1">
        <w:r w:rsidRPr="00CB63D0">
          <w:rPr>
            <w:rStyle w:val="Hyperlink"/>
            <w:rFonts w:eastAsiaTheme="majorEastAsia"/>
            <w:noProof/>
          </w:rPr>
          <w:t xml:space="preserve">Hình 46. </w:t>
        </w:r>
        <w:r w:rsidRPr="00CB63D0">
          <w:rPr>
            <w:rStyle w:val="Hyperlink"/>
            <w:rFonts w:eastAsiaTheme="majorEastAsia"/>
            <w:noProof/>
            <w:highlight w:val="white"/>
          </w:rPr>
          <w:t>Lưu đồ người dùng đăng ký</w:t>
        </w:r>
        <w:r>
          <w:rPr>
            <w:noProof/>
            <w:webHidden/>
          </w:rPr>
          <w:tab/>
        </w:r>
        <w:r>
          <w:rPr>
            <w:noProof/>
            <w:webHidden/>
          </w:rPr>
          <w:fldChar w:fldCharType="begin"/>
        </w:r>
        <w:r>
          <w:rPr>
            <w:noProof/>
            <w:webHidden/>
          </w:rPr>
          <w:instrText xml:space="preserve"> PAGEREF _Toc196282143 \h </w:instrText>
        </w:r>
        <w:r>
          <w:rPr>
            <w:noProof/>
            <w:webHidden/>
          </w:rPr>
        </w:r>
        <w:r>
          <w:rPr>
            <w:noProof/>
            <w:webHidden/>
          </w:rPr>
          <w:fldChar w:fldCharType="separate"/>
        </w:r>
        <w:r w:rsidR="00CF71CE">
          <w:rPr>
            <w:noProof/>
            <w:webHidden/>
          </w:rPr>
          <w:t>54</w:t>
        </w:r>
        <w:r>
          <w:rPr>
            <w:noProof/>
            <w:webHidden/>
          </w:rPr>
          <w:fldChar w:fldCharType="end"/>
        </w:r>
      </w:hyperlink>
    </w:p>
    <w:p w14:paraId="77F55C1D" w14:textId="569E80C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4" w:history="1">
        <w:r w:rsidRPr="00CB63D0">
          <w:rPr>
            <w:rStyle w:val="Hyperlink"/>
            <w:rFonts w:eastAsiaTheme="majorEastAsia"/>
            <w:noProof/>
          </w:rPr>
          <w:t xml:space="preserve">Hình 47. Các </w:t>
        </w:r>
        <w:r w:rsidRPr="00CB63D0">
          <w:rPr>
            <w:rStyle w:val="Hyperlink"/>
            <w:rFonts w:eastAsiaTheme="majorEastAsia"/>
            <w:noProof/>
            <w:highlight w:val="white"/>
          </w:rPr>
          <w:t>giao diện chức năng đăng ký</w:t>
        </w:r>
        <w:r>
          <w:rPr>
            <w:noProof/>
            <w:webHidden/>
          </w:rPr>
          <w:tab/>
        </w:r>
        <w:r>
          <w:rPr>
            <w:noProof/>
            <w:webHidden/>
          </w:rPr>
          <w:fldChar w:fldCharType="begin"/>
        </w:r>
        <w:r>
          <w:rPr>
            <w:noProof/>
            <w:webHidden/>
          </w:rPr>
          <w:instrText xml:space="preserve"> PAGEREF _Toc196282144 \h </w:instrText>
        </w:r>
        <w:r>
          <w:rPr>
            <w:noProof/>
            <w:webHidden/>
          </w:rPr>
        </w:r>
        <w:r>
          <w:rPr>
            <w:noProof/>
            <w:webHidden/>
          </w:rPr>
          <w:fldChar w:fldCharType="separate"/>
        </w:r>
        <w:r w:rsidR="00CF71CE">
          <w:rPr>
            <w:noProof/>
            <w:webHidden/>
          </w:rPr>
          <w:t>54</w:t>
        </w:r>
        <w:r>
          <w:rPr>
            <w:noProof/>
            <w:webHidden/>
          </w:rPr>
          <w:fldChar w:fldCharType="end"/>
        </w:r>
      </w:hyperlink>
    </w:p>
    <w:p w14:paraId="1ADBBBD3" w14:textId="51D416A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5" w:history="1">
        <w:r w:rsidRPr="00CB63D0">
          <w:rPr>
            <w:rStyle w:val="Hyperlink"/>
            <w:rFonts w:eastAsiaTheme="majorEastAsia"/>
            <w:noProof/>
          </w:rPr>
          <w:t xml:space="preserve">Hình 48. </w:t>
        </w:r>
        <w:r w:rsidRPr="00CB63D0">
          <w:rPr>
            <w:rStyle w:val="Hyperlink"/>
            <w:rFonts w:eastAsiaTheme="majorEastAsia"/>
            <w:noProof/>
            <w:highlight w:val="white"/>
          </w:rPr>
          <w:t>Lưu đồ chức năng đăng nhập</w:t>
        </w:r>
        <w:r>
          <w:rPr>
            <w:noProof/>
            <w:webHidden/>
          </w:rPr>
          <w:tab/>
        </w:r>
        <w:r>
          <w:rPr>
            <w:noProof/>
            <w:webHidden/>
          </w:rPr>
          <w:fldChar w:fldCharType="begin"/>
        </w:r>
        <w:r>
          <w:rPr>
            <w:noProof/>
            <w:webHidden/>
          </w:rPr>
          <w:instrText xml:space="preserve"> PAGEREF _Toc196282145 \h </w:instrText>
        </w:r>
        <w:r>
          <w:rPr>
            <w:noProof/>
            <w:webHidden/>
          </w:rPr>
        </w:r>
        <w:r>
          <w:rPr>
            <w:noProof/>
            <w:webHidden/>
          </w:rPr>
          <w:fldChar w:fldCharType="separate"/>
        </w:r>
        <w:r w:rsidR="00CF71CE">
          <w:rPr>
            <w:noProof/>
            <w:webHidden/>
          </w:rPr>
          <w:t>55</w:t>
        </w:r>
        <w:r>
          <w:rPr>
            <w:noProof/>
            <w:webHidden/>
          </w:rPr>
          <w:fldChar w:fldCharType="end"/>
        </w:r>
      </w:hyperlink>
    </w:p>
    <w:p w14:paraId="7AC147B8" w14:textId="5153DC0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6" w:history="1">
        <w:r w:rsidRPr="00CB63D0">
          <w:rPr>
            <w:rStyle w:val="Hyperlink"/>
            <w:rFonts w:eastAsiaTheme="majorEastAsia"/>
            <w:noProof/>
          </w:rPr>
          <w:t xml:space="preserve">Hình 49. </w:t>
        </w:r>
        <w:r w:rsidRPr="00CB63D0">
          <w:rPr>
            <w:rStyle w:val="Hyperlink"/>
            <w:rFonts w:eastAsiaTheme="majorEastAsia"/>
            <w:noProof/>
            <w:highlight w:val="white"/>
          </w:rPr>
          <w:t>Nhập thông tin đăng nhập</w:t>
        </w:r>
        <w:r>
          <w:rPr>
            <w:noProof/>
            <w:webHidden/>
          </w:rPr>
          <w:tab/>
        </w:r>
        <w:r>
          <w:rPr>
            <w:noProof/>
            <w:webHidden/>
          </w:rPr>
          <w:fldChar w:fldCharType="begin"/>
        </w:r>
        <w:r>
          <w:rPr>
            <w:noProof/>
            <w:webHidden/>
          </w:rPr>
          <w:instrText xml:space="preserve"> PAGEREF _Toc196282146 \h </w:instrText>
        </w:r>
        <w:r>
          <w:rPr>
            <w:noProof/>
            <w:webHidden/>
          </w:rPr>
        </w:r>
        <w:r>
          <w:rPr>
            <w:noProof/>
            <w:webHidden/>
          </w:rPr>
          <w:fldChar w:fldCharType="separate"/>
        </w:r>
        <w:r w:rsidR="00CF71CE">
          <w:rPr>
            <w:noProof/>
            <w:webHidden/>
          </w:rPr>
          <w:t>55</w:t>
        </w:r>
        <w:r>
          <w:rPr>
            <w:noProof/>
            <w:webHidden/>
          </w:rPr>
          <w:fldChar w:fldCharType="end"/>
        </w:r>
      </w:hyperlink>
    </w:p>
    <w:p w14:paraId="63E95547" w14:textId="62AA83A8"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7" w:history="1">
        <w:r w:rsidRPr="00CB63D0">
          <w:rPr>
            <w:rStyle w:val="Hyperlink"/>
            <w:rFonts w:eastAsiaTheme="majorEastAsia"/>
            <w:noProof/>
          </w:rPr>
          <w:t xml:space="preserve">Hình 50. </w:t>
        </w:r>
        <w:r w:rsidRPr="00CB63D0">
          <w:rPr>
            <w:rStyle w:val="Hyperlink"/>
            <w:rFonts w:eastAsiaTheme="majorEastAsia"/>
            <w:noProof/>
            <w:highlight w:val="white"/>
          </w:rPr>
          <w:t>Đăng nhập thành công</w:t>
        </w:r>
        <w:r>
          <w:rPr>
            <w:noProof/>
            <w:webHidden/>
          </w:rPr>
          <w:tab/>
        </w:r>
        <w:r>
          <w:rPr>
            <w:noProof/>
            <w:webHidden/>
          </w:rPr>
          <w:fldChar w:fldCharType="begin"/>
        </w:r>
        <w:r>
          <w:rPr>
            <w:noProof/>
            <w:webHidden/>
          </w:rPr>
          <w:instrText xml:space="preserve"> PAGEREF _Toc196282147 \h </w:instrText>
        </w:r>
        <w:r>
          <w:rPr>
            <w:noProof/>
            <w:webHidden/>
          </w:rPr>
        </w:r>
        <w:r>
          <w:rPr>
            <w:noProof/>
            <w:webHidden/>
          </w:rPr>
          <w:fldChar w:fldCharType="separate"/>
        </w:r>
        <w:r w:rsidR="00CF71CE">
          <w:rPr>
            <w:noProof/>
            <w:webHidden/>
          </w:rPr>
          <w:t>55</w:t>
        </w:r>
        <w:r>
          <w:rPr>
            <w:noProof/>
            <w:webHidden/>
          </w:rPr>
          <w:fldChar w:fldCharType="end"/>
        </w:r>
      </w:hyperlink>
    </w:p>
    <w:p w14:paraId="09797351" w14:textId="39374F1C"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8" w:history="1">
        <w:r w:rsidRPr="00CB63D0">
          <w:rPr>
            <w:rStyle w:val="Hyperlink"/>
            <w:rFonts w:eastAsiaTheme="majorEastAsia"/>
            <w:noProof/>
          </w:rPr>
          <w:t xml:space="preserve">Hình 51. </w:t>
        </w:r>
        <w:r w:rsidRPr="00CB63D0">
          <w:rPr>
            <w:rStyle w:val="Hyperlink"/>
            <w:rFonts w:eastAsiaTheme="majorEastAsia"/>
            <w:noProof/>
            <w:highlight w:val="white"/>
          </w:rPr>
          <w:t>Lưu đồ cập nhật thông tin cá nhân</w:t>
        </w:r>
        <w:r>
          <w:rPr>
            <w:noProof/>
            <w:webHidden/>
          </w:rPr>
          <w:tab/>
        </w:r>
        <w:r>
          <w:rPr>
            <w:noProof/>
            <w:webHidden/>
          </w:rPr>
          <w:fldChar w:fldCharType="begin"/>
        </w:r>
        <w:r>
          <w:rPr>
            <w:noProof/>
            <w:webHidden/>
          </w:rPr>
          <w:instrText xml:space="preserve"> PAGEREF _Toc196282148 \h </w:instrText>
        </w:r>
        <w:r>
          <w:rPr>
            <w:noProof/>
            <w:webHidden/>
          </w:rPr>
        </w:r>
        <w:r>
          <w:rPr>
            <w:noProof/>
            <w:webHidden/>
          </w:rPr>
          <w:fldChar w:fldCharType="separate"/>
        </w:r>
        <w:r w:rsidR="00CF71CE">
          <w:rPr>
            <w:noProof/>
            <w:webHidden/>
          </w:rPr>
          <w:t>56</w:t>
        </w:r>
        <w:r>
          <w:rPr>
            <w:noProof/>
            <w:webHidden/>
          </w:rPr>
          <w:fldChar w:fldCharType="end"/>
        </w:r>
      </w:hyperlink>
    </w:p>
    <w:p w14:paraId="13499AD5" w14:textId="28CCBE8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49" w:history="1">
        <w:r w:rsidRPr="00CB63D0">
          <w:rPr>
            <w:rStyle w:val="Hyperlink"/>
            <w:rFonts w:eastAsiaTheme="majorEastAsia"/>
            <w:noProof/>
          </w:rPr>
          <w:t xml:space="preserve">Hình 52. </w:t>
        </w:r>
        <w:r w:rsidRPr="00CB63D0">
          <w:rPr>
            <w:rStyle w:val="Hyperlink"/>
            <w:rFonts w:eastAsiaTheme="majorEastAsia"/>
            <w:bCs/>
            <w:noProof/>
            <w:highlight w:val="white"/>
          </w:rPr>
          <w:t>Giao diện thông tin người dùng</w:t>
        </w:r>
        <w:r>
          <w:rPr>
            <w:noProof/>
            <w:webHidden/>
          </w:rPr>
          <w:tab/>
        </w:r>
        <w:r>
          <w:rPr>
            <w:noProof/>
            <w:webHidden/>
          </w:rPr>
          <w:fldChar w:fldCharType="begin"/>
        </w:r>
        <w:r>
          <w:rPr>
            <w:noProof/>
            <w:webHidden/>
          </w:rPr>
          <w:instrText xml:space="preserve"> PAGEREF _Toc196282149 \h </w:instrText>
        </w:r>
        <w:r>
          <w:rPr>
            <w:noProof/>
            <w:webHidden/>
          </w:rPr>
        </w:r>
        <w:r>
          <w:rPr>
            <w:noProof/>
            <w:webHidden/>
          </w:rPr>
          <w:fldChar w:fldCharType="separate"/>
        </w:r>
        <w:r w:rsidR="00CF71CE">
          <w:rPr>
            <w:noProof/>
            <w:webHidden/>
          </w:rPr>
          <w:t>56</w:t>
        </w:r>
        <w:r>
          <w:rPr>
            <w:noProof/>
            <w:webHidden/>
          </w:rPr>
          <w:fldChar w:fldCharType="end"/>
        </w:r>
      </w:hyperlink>
    </w:p>
    <w:p w14:paraId="09C59DE5" w14:textId="4BD72AF9"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0" w:history="1">
        <w:r w:rsidRPr="00CB63D0">
          <w:rPr>
            <w:rStyle w:val="Hyperlink"/>
            <w:rFonts w:eastAsiaTheme="majorEastAsia"/>
            <w:noProof/>
          </w:rPr>
          <w:t xml:space="preserve">Hình 53. </w:t>
        </w:r>
        <w:r w:rsidRPr="00CB63D0">
          <w:rPr>
            <w:rStyle w:val="Hyperlink"/>
            <w:rFonts w:eastAsiaTheme="majorEastAsia"/>
            <w:noProof/>
            <w:highlight w:val="white"/>
          </w:rPr>
          <w:t>Giao diện chức năng cập nhật thông tin</w:t>
        </w:r>
        <w:r>
          <w:rPr>
            <w:noProof/>
            <w:webHidden/>
          </w:rPr>
          <w:tab/>
        </w:r>
        <w:r>
          <w:rPr>
            <w:noProof/>
            <w:webHidden/>
          </w:rPr>
          <w:fldChar w:fldCharType="begin"/>
        </w:r>
        <w:r>
          <w:rPr>
            <w:noProof/>
            <w:webHidden/>
          </w:rPr>
          <w:instrText xml:space="preserve"> PAGEREF _Toc196282150 \h </w:instrText>
        </w:r>
        <w:r>
          <w:rPr>
            <w:noProof/>
            <w:webHidden/>
          </w:rPr>
        </w:r>
        <w:r>
          <w:rPr>
            <w:noProof/>
            <w:webHidden/>
          </w:rPr>
          <w:fldChar w:fldCharType="separate"/>
        </w:r>
        <w:r w:rsidR="00CF71CE">
          <w:rPr>
            <w:noProof/>
            <w:webHidden/>
          </w:rPr>
          <w:t>56</w:t>
        </w:r>
        <w:r>
          <w:rPr>
            <w:noProof/>
            <w:webHidden/>
          </w:rPr>
          <w:fldChar w:fldCharType="end"/>
        </w:r>
      </w:hyperlink>
    </w:p>
    <w:p w14:paraId="7D471CB9" w14:textId="2948FF40"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1" w:history="1">
        <w:r w:rsidRPr="00CB63D0">
          <w:rPr>
            <w:rStyle w:val="Hyperlink"/>
            <w:rFonts w:eastAsiaTheme="majorEastAsia"/>
            <w:noProof/>
          </w:rPr>
          <w:t xml:space="preserve">Hình 54. </w:t>
        </w:r>
        <w:r w:rsidRPr="00CB63D0">
          <w:rPr>
            <w:rStyle w:val="Hyperlink"/>
            <w:rFonts w:eastAsiaTheme="majorEastAsia"/>
            <w:noProof/>
            <w:highlight w:val="white"/>
          </w:rPr>
          <w:t>Lưu đồ chức năng đổi mật khẩu</w:t>
        </w:r>
        <w:r>
          <w:rPr>
            <w:noProof/>
            <w:webHidden/>
          </w:rPr>
          <w:tab/>
        </w:r>
        <w:r>
          <w:rPr>
            <w:noProof/>
            <w:webHidden/>
          </w:rPr>
          <w:fldChar w:fldCharType="begin"/>
        </w:r>
        <w:r>
          <w:rPr>
            <w:noProof/>
            <w:webHidden/>
          </w:rPr>
          <w:instrText xml:space="preserve"> PAGEREF _Toc196282151 \h </w:instrText>
        </w:r>
        <w:r>
          <w:rPr>
            <w:noProof/>
            <w:webHidden/>
          </w:rPr>
        </w:r>
        <w:r>
          <w:rPr>
            <w:noProof/>
            <w:webHidden/>
          </w:rPr>
          <w:fldChar w:fldCharType="separate"/>
        </w:r>
        <w:r w:rsidR="00CF71CE">
          <w:rPr>
            <w:noProof/>
            <w:webHidden/>
          </w:rPr>
          <w:t>57</w:t>
        </w:r>
        <w:r>
          <w:rPr>
            <w:noProof/>
            <w:webHidden/>
          </w:rPr>
          <w:fldChar w:fldCharType="end"/>
        </w:r>
      </w:hyperlink>
    </w:p>
    <w:p w14:paraId="2C25F0CD" w14:textId="5434E32F"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2" w:history="1">
        <w:r w:rsidRPr="00CB63D0">
          <w:rPr>
            <w:rStyle w:val="Hyperlink"/>
            <w:rFonts w:eastAsiaTheme="majorEastAsia"/>
            <w:noProof/>
          </w:rPr>
          <w:t xml:space="preserve">Hình 55. Các </w:t>
        </w:r>
        <w:r w:rsidRPr="00CB63D0">
          <w:rPr>
            <w:rStyle w:val="Hyperlink"/>
            <w:rFonts w:eastAsiaTheme="majorEastAsia"/>
            <w:noProof/>
            <w:highlight w:val="white"/>
          </w:rPr>
          <w:t>giao diện chức năng đổi mật khẩu</w:t>
        </w:r>
        <w:r>
          <w:rPr>
            <w:noProof/>
            <w:webHidden/>
          </w:rPr>
          <w:tab/>
        </w:r>
        <w:r>
          <w:rPr>
            <w:noProof/>
            <w:webHidden/>
          </w:rPr>
          <w:fldChar w:fldCharType="begin"/>
        </w:r>
        <w:r>
          <w:rPr>
            <w:noProof/>
            <w:webHidden/>
          </w:rPr>
          <w:instrText xml:space="preserve"> PAGEREF _Toc196282152 \h </w:instrText>
        </w:r>
        <w:r>
          <w:rPr>
            <w:noProof/>
            <w:webHidden/>
          </w:rPr>
        </w:r>
        <w:r>
          <w:rPr>
            <w:noProof/>
            <w:webHidden/>
          </w:rPr>
          <w:fldChar w:fldCharType="separate"/>
        </w:r>
        <w:r w:rsidR="00CF71CE">
          <w:rPr>
            <w:noProof/>
            <w:webHidden/>
          </w:rPr>
          <w:t>57</w:t>
        </w:r>
        <w:r>
          <w:rPr>
            <w:noProof/>
            <w:webHidden/>
          </w:rPr>
          <w:fldChar w:fldCharType="end"/>
        </w:r>
      </w:hyperlink>
    </w:p>
    <w:p w14:paraId="4693AB3C" w14:textId="6E83CD77"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3" w:history="1">
        <w:r w:rsidRPr="00CB63D0">
          <w:rPr>
            <w:rStyle w:val="Hyperlink"/>
            <w:rFonts w:eastAsiaTheme="majorEastAsia"/>
            <w:noProof/>
          </w:rPr>
          <w:t xml:space="preserve">Hình 56. </w:t>
        </w:r>
        <w:r w:rsidRPr="00CB63D0">
          <w:rPr>
            <w:rStyle w:val="Hyperlink"/>
            <w:rFonts w:eastAsiaTheme="majorEastAsia"/>
            <w:bCs/>
            <w:noProof/>
          </w:rPr>
          <w:t>Lưu đồ chức năng quên mật khẩu</w:t>
        </w:r>
        <w:r>
          <w:rPr>
            <w:noProof/>
            <w:webHidden/>
          </w:rPr>
          <w:tab/>
        </w:r>
        <w:r>
          <w:rPr>
            <w:noProof/>
            <w:webHidden/>
          </w:rPr>
          <w:fldChar w:fldCharType="begin"/>
        </w:r>
        <w:r>
          <w:rPr>
            <w:noProof/>
            <w:webHidden/>
          </w:rPr>
          <w:instrText xml:space="preserve"> PAGEREF _Toc196282153 \h </w:instrText>
        </w:r>
        <w:r>
          <w:rPr>
            <w:noProof/>
            <w:webHidden/>
          </w:rPr>
        </w:r>
        <w:r>
          <w:rPr>
            <w:noProof/>
            <w:webHidden/>
          </w:rPr>
          <w:fldChar w:fldCharType="separate"/>
        </w:r>
        <w:r w:rsidR="00CF71CE">
          <w:rPr>
            <w:noProof/>
            <w:webHidden/>
          </w:rPr>
          <w:t>58</w:t>
        </w:r>
        <w:r>
          <w:rPr>
            <w:noProof/>
            <w:webHidden/>
          </w:rPr>
          <w:fldChar w:fldCharType="end"/>
        </w:r>
      </w:hyperlink>
    </w:p>
    <w:p w14:paraId="2A1CF092" w14:textId="0F3F9006"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4" w:history="1">
        <w:r w:rsidRPr="00CB63D0">
          <w:rPr>
            <w:rStyle w:val="Hyperlink"/>
            <w:rFonts w:eastAsiaTheme="majorEastAsia"/>
            <w:noProof/>
          </w:rPr>
          <w:t xml:space="preserve">Hình 57. </w:t>
        </w:r>
        <w:r w:rsidRPr="00CB63D0">
          <w:rPr>
            <w:rStyle w:val="Hyperlink"/>
            <w:rFonts w:eastAsiaTheme="majorEastAsia"/>
            <w:bCs/>
            <w:noProof/>
          </w:rPr>
          <w:t>Các giao diện chức năng quên mật khẩu</w:t>
        </w:r>
        <w:r>
          <w:rPr>
            <w:noProof/>
            <w:webHidden/>
          </w:rPr>
          <w:tab/>
        </w:r>
        <w:r>
          <w:rPr>
            <w:noProof/>
            <w:webHidden/>
          </w:rPr>
          <w:fldChar w:fldCharType="begin"/>
        </w:r>
        <w:r>
          <w:rPr>
            <w:noProof/>
            <w:webHidden/>
          </w:rPr>
          <w:instrText xml:space="preserve"> PAGEREF _Toc196282154 \h </w:instrText>
        </w:r>
        <w:r>
          <w:rPr>
            <w:noProof/>
            <w:webHidden/>
          </w:rPr>
        </w:r>
        <w:r>
          <w:rPr>
            <w:noProof/>
            <w:webHidden/>
          </w:rPr>
          <w:fldChar w:fldCharType="separate"/>
        </w:r>
        <w:r w:rsidR="00CF71CE">
          <w:rPr>
            <w:noProof/>
            <w:webHidden/>
          </w:rPr>
          <w:t>59</w:t>
        </w:r>
        <w:r>
          <w:rPr>
            <w:noProof/>
            <w:webHidden/>
          </w:rPr>
          <w:fldChar w:fldCharType="end"/>
        </w:r>
      </w:hyperlink>
    </w:p>
    <w:p w14:paraId="3345C75D" w14:textId="4AA87C55"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5" w:history="1">
        <w:r w:rsidRPr="00CB63D0">
          <w:rPr>
            <w:rStyle w:val="Hyperlink"/>
            <w:rFonts w:eastAsiaTheme="majorEastAsia"/>
            <w:noProof/>
          </w:rPr>
          <w:t xml:space="preserve">Hình 58. </w:t>
        </w:r>
        <w:r w:rsidRPr="00CB63D0">
          <w:rPr>
            <w:rStyle w:val="Hyperlink"/>
            <w:rFonts w:eastAsiaTheme="majorEastAsia"/>
            <w:bCs/>
            <w:noProof/>
          </w:rPr>
          <w:t>Lưu đồ chức năng AI chẩn đoán bệnh</w:t>
        </w:r>
        <w:r>
          <w:rPr>
            <w:noProof/>
            <w:webHidden/>
          </w:rPr>
          <w:tab/>
        </w:r>
        <w:r>
          <w:rPr>
            <w:noProof/>
            <w:webHidden/>
          </w:rPr>
          <w:fldChar w:fldCharType="begin"/>
        </w:r>
        <w:r>
          <w:rPr>
            <w:noProof/>
            <w:webHidden/>
          </w:rPr>
          <w:instrText xml:space="preserve"> PAGEREF _Toc196282155 \h </w:instrText>
        </w:r>
        <w:r>
          <w:rPr>
            <w:noProof/>
            <w:webHidden/>
          </w:rPr>
        </w:r>
        <w:r>
          <w:rPr>
            <w:noProof/>
            <w:webHidden/>
          </w:rPr>
          <w:fldChar w:fldCharType="separate"/>
        </w:r>
        <w:r w:rsidR="00CF71CE">
          <w:rPr>
            <w:noProof/>
            <w:webHidden/>
          </w:rPr>
          <w:t>59</w:t>
        </w:r>
        <w:r>
          <w:rPr>
            <w:noProof/>
            <w:webHidden/>
          </w:rPr>
          <w:fldChar w:fldCharType="end"/>
        </w:r>
      </w:hyperlink>
    </w:p>
    <w:p w14:paraId="16FE08B7" w14:textId="44C6E770" w:rsidR="009B69C7" w:rsidRDefault="009B69C7">
      <w:pPr>
        <w:pStyle w:val="TableofFigures"/>
        <w:tabs>
          <w:tab w:val="right" w:leader="dot" w:pos="8777"/>
        </w:tabs>
        <w:rPr>
          <w:rFonts w:asciiTheme="minorHAnsi" w:eastAsiaTheme="minorEastAsia" w:hAnsiTheme="minorHAnsi" w:cstheme="minorBidi"/>
          <w:noProof/>
          <w:kern w:val="2"/>
          <w14:ligatures w14:val="standardContextual"/>
        </w:rPr>
      </w:pPr>
      <w:hyperlink w:anchor="_Toc196282156" w:history="1">
        <w:r w:rsidRPr="00CB63D0">
          <w:rPr>
            <w:rStyle w:val="Hyperlink"/>
            <w:rFonts w:eastAsiaTheme="majorEastAsia"/>
            <w:noProof/>
          </w:rPr>
          <w:t xml:space="preserve">Hình 59. </w:t>
        </w:r>
        <w:r w:rsidRPr="00CB63D0">
          <w:rPr>
            <w:rStyle w:val="Hyperlink"/>
            <w:rFonts w:eastAsiaTheme="majorEastAsia"/>
            <w:bCs/>
            <w:noProof/>
          </w:rPr>
          <w:t>Giao diện chức năng chẩn đoán</w:t>
        </w:r>
        <w:r>
          <w:rPr>
            <w:noProof/>
            <w:webHidden/>
          </w:rPr>
          <w:tab/>
        </w:r>
        <w:r>
          <w:rPr>
            <w:noProof/>
            <w:webHidden/>
          </w:rPr>
          <w:fldChar w:fldCharType="begin"/>
        </w:r>
        <w:r>
          <w:rPr>
            <w:noProof/>
            <w:webHidden/>
          </w:rPr>
          <w:instrText xml:space="preserve"> PAGEREF _Toc196282156 \h </w:instrText>
        </w:r>
        <w:r>
          <w:rPr>
            <w:noProof/>
            <w:webHidden/>
          </w:rPr>
        </w:r>
        <w:r>
          <w:rPr>
            <w:noProof/>
            <w:webHidden/>
          </w:rPr>
          <w:fldChar w:fldCharType="separate"/>
        </w:r>
        <w:r w:rsidR="00CF71CE">
          <w:rPr>
            <w:noProof/>
            <w:webHidden/>
          </w:rPr>
          <w:t>60</w:t>
        </w:r>
        <w:r>
          <w:rPr>
            <w:noProof/>
            <w:webHidden/>
          </w:rPr>
          <w:fldChar w:fldCharType="end"/>
        </w:r>
      </w:hyperlink>
    </w:p>
    <w:p w14:paraId="35BBCABC" w14:textId="2AA1045C" w:rsidR="00DA6FEE" w:rsidRPr="00DA6FEE" w:rsidRDefault="00AA7451" w:rsidP="00DA6FEE">
      <w:pPr>
        <w:ind w:right="-2"/>
        <w:rPr>
          <w:sz w:val="26"/>
          <w:szCs w:val="26"/>
        </w:rPr>
      </w:pPr>
      <w:r>
        <w:rPr>
          <w:sz w:val="26"/>
          <w:szCs w:val="26"/>
        </w:rPr>
        <w:fldChar w:fldCharType="end"/>
      </w:r>
      <w:r w:rsidR="00DA6FEE">
        <w:rPr>
          <w:b/>
          <w:bCs/>
          <w:sz w:val="40"/>
          <w:szCs w:val="40"/>
        </w:rPr>
        <w:br w:type="page"/>
      </w:r>
    </w:p>
    <w:p w14:paraId="3CFB05D1" w14:textId="1B2D58FE" w:rsidR="00EE7451" w:rsidRPr="00B45CDF" w:rsidRDefault="00AA794D" w:rsidP="00AA794D">
      <w:pPr>
        <w:ind w:right="-2"/>
        <w:jc w:val="center"/>
        <w:rPr>
          <w:b/>
          <w:bCs/>
          <w:sz w:val="26"/>
          <w:szCs w:val="26"/>
        </w:rPr>
      </w:pPr>
      <w:r w:rsidRPr="00B45CDF">
        <w:rPr>
          <w:b/>
          <w:bCs/>
          <w:sz w:val="26"/>
          <w:szCs w:val="26"/>
        </w:rPr>
        <w:t>DANH MỤC BẢNG</w:t>
      </w:r>
    </w:p>
    <w:p w14:paraId="04467FDB" w14:textId="0EF48B35" w:rsidR="00D924BE" w:rsidRDefault="001930B6">
      <w:pPr>
        <w:pStyle w:val="TableofFigures"/>
        <w:tabs>
          <w:tab w:val="right" w:leader="dot" w:pos="8777"/>
        </w:tabs>
        <w:rPr>
          <w:rFonts w:asciiTheme="minorHAnsi" w:eastAsiaTheme="minorEastAsia" w:hAnsiTheme="minorHAnsi" w:cstheme="minorBidi"/>
          <w:noProof/>
          <w:kern w:val="2"/>
          <w14:ligatures w14:val="standardContextual"/>
        </w:rPr>
      </w:pPr>
      <w:r>
        <w:rPr>
          <w:sz w:val="26"/>
          <w:szCs w:val="26"/>
        </w:rPr>
        <w:fldChar w:fldCharType="begin"/>
      </w:r>
      <w:r>
        <w:rPr>
          <w:sz w:val="26"/>
          <w:szCs w:val="26"/>
        </w:rPr>
        <w:instrText xml:space="preserve"> TOC \h \z \c "Bảng" </w:instrText>
      </w:r>
      <w:r>
        <w:rPr>
          <w:sz w:val="26"/>
          <w:szCs w:val="26"/>
        </w:rPr>
        <w:fldChar w:fldCharType="separate"/>
      </w:r>
      <w:hyperlink w:anchor="_Toc196289008" w:history="1">
        <w:r w:rsidR="00D924BE" w:rsidRPr="00A16360">
          <w:rPr>
            <w:rStyle w:val="Hyperlink"/>
            <w:rFonts w:eastAsiaTheme="majorEastAsia"/>
            <w:noProof/>
          </w:rPr>
          <w:t xml:space="preserve">Bảng 1. </w:t>
        </w:r>
        <w:r w:rsidR="00D924BE" w:rsidRPr="00A16360">
          <w:rPr>
            <w:rStyle w:val="Hyperlink"/>
            <w:rFonts w:eastAsiaTheme="majorEastAsia"/>
            <w:bCs/>
            <w:noProof/>
          </w:rPr>
          <w:t>Chức năng người dùng</w:t>
        </w:r>
        <w:r w:rsidR="00D924BE">
          <w:rPr>
            <w:noProof/>
            <w:webHidden/>
          </w:rPr>
          <w:tab/>
        </w:r>
        <w:r w:rsidR="00D924BE">
          <w:rPr>
            <w:noProof/>
            <w:webHidden/>
          </w:rPr>
          <w:fldChar w:fldCharType="begin"/>
        </w:r>
        <w:r w:rsidR="00D924BE">
          <w:rPr>
            <w:noProof/>
            <w:webHidden/>
          </w:rPr>
          <w:instrText xml:space="preserve"> PAGEREF _Toc196289008 \h </w:instrText>
        </w:r>
        <w:r w:rsidR="00D924BE">
          <w:rPr>
            <w:noProof/>
            <w:webHidden/>
          </w:rPr>
        </w:r>
        <w:r w:rsidR="00D924BE">
          <w:rPr>
            <w:noProof/>
            <w:webHidden/>
          </w:rPr>
          <w:fldChar w:fldCharType="separate"/>
        </w:r>
        <w:r w:rsidR="00CF71CE">
          <w:rPr>
            <w:noProof/>
            <w:webHidden/>
          </w:rPr>
          <w:t>14</w:t>
        </w:r>
        <w:r w:rsidR="00D924BE">
          <w:rPr>
            <w:noProof/>
            <w:webHidden/>
          </w:rPr>
          <w:fldChar w:fldCharType="end"/>
        </w:r>
      </w:hyperlink>
    </w:p>
    <w:p w14:paraId="1FA3B214" w14:textId="7F6FB0CD"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09" w:history="1">
        <w:r w:rsidRPr="00A16360">
          <w:rPr>
            <w:rStyle w:val="Hyperlink"/>
            <w:rFonts w:eastAsiaTheme="majorEastAsia"/>
            <w:noProof/>
          </w:rPr>
          <w:t>Bảng 2. Chức năng của quản trị viên</w:t>
        </w:r>
        <w:r>
          <w:rPr>
            <w:noProof/>
            <w:webHidden/>
          </w:rPr>
          <w:tab/>
        </w:r>
        <w:r>
          <w:rPr>
            <w:noProof/>
            <w:webHidden/>
          </w:rPr>
          <w:fldChar w:fldCharType="begin"/>
        </w:r>
        <w:r>
          <w:rPr>
            <w:noProof/>
            <w:webHidden/>
          </w:rPr>
          <w:instrText xml:space="preserve"> PAGEREF _Toc196289009 \h </w:instrText>
        </w:r>
        <w:r>
          <w:rPr>
            <w:noProof/>
            <w:webHidden/>
          </w:rPr>
        </w:r>
        <w:r>
          <w:rPr>
            <w:noProof/>
            <w:webHidden/>
          </w:rPr>
          <w:fldChar w:fldCharType="separate"/>
        </w:r>
        <w:r w:rsidR="00CF71CE">
          <w:rPr>
            <w:noProof/>
            <w:webHidden/>
          </w:rPr>
          <w:t>16</w:t>
        </w:r>
        <w:r>
          <w:rPr>
            <w:noProof/>
            <w:webHidden/>
          </w:rPr>
          <w:fldChar w:fldCharType="end"/>
        </w:r>
      </w:hyperlink>
    </w:p>
    <w:p w14:paraId="65F3619C" w14:textId="49E8B2CE"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0" w:history="1">
        <w:r w:rsidRPr="00A16360">
          <w:rPr>
            <w:rStyle w:val="Hyperlink"/>
            <w:rFonts w:eastAsiaTheme="majorEastAsia"/>
            <w:noProof/>
          </w:rPr>
          <w:t xml:space="preserve">Bảng 3. </w:t>
        </w:r>
        <w:r w:rsidRPr="00A16360">
          <w:rPr>
            <w:rStyle w:val="Hyperlink"/>
            <w:rFonts w:eastAsiaTheme="majorEastAsia"/>
            <w:bCs/>
            <w:noProof/>
          </w:rPr>
          <w:t>Mô tả thuộc tính lớp role</w:t>
        </w:r>
        <w:r>
          <w:rPr>
            <w:noProof/>
            <w:webHidden/>
          </w:rPr>
          <w:tab/>
        </w:r>
        <w:r>
          <w:rPr>
            <w:noProof/>
            <w:webHidden/>
          </w:rPr>
          <w:fldChar w:fldCharType="begin"/>
        </w:r>
        <w:r>
          <w:rPr>
            <w:noProof/>
            <w:webHidden/>
          </w:rPr>
          <w:instrText xml:space="preserve"> PAGEREF _Toc196289010 \h </w:instrText>
        </w:r>
        <w:r>
          <w:rPr>
            <w:noProof/>
            <w:webHidden/>
          </w:rPr>
        </w:r>
        <w:r>
          <w:rPr>
            <w:noProof/>
            <w:webHidden/>
          </w:rPr>
          <w:fldChar w:fldCharType="separate"/>
        </w:r>
        <w:r w:rsidR="00CF71CE">
          <w:rPr>
            <w:noProof/>
            <w:webHidden/>
          </w:rPr>
          <w:t>23</w:t>
        </w:r>
        <w:r>
          <w:rPr>
            <w:noProof/>
            <w:webHidden/>
          </w:rPr>
          <w:fldChar w:fldCharType="end"/>
        </w:r>
      </w:hyperlink>
    </w:p>
    <w:p w14:paraId="44F48E4A" w14:textId="1995CB97"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1" w:history="1">
        <w:r w:rsidRPr="00A16360">
          <w:rPr>
            <w:rStyle w:val="Hyperlink"/>
            <w:rFonts w:eastAsiaTheme="majorEastAsia"/>
            <w:noProof/>
          </w:rPr>
          <w:t xml:space="preserve">Bảng 4. </w:t>
        </w:r>
        <w:r w:rsidRPr="00A16360">
          <w:rPr>
            <w:rStyle w:val="Hyperlink"/>
            <w:rFonts w:eastAsiaTheme="majorEastAsia"/>
            <w:bCs/>
            <w:noProof/>
          </w:rPr>
          <w:t>Mô tả thuộc tính lớp users</w:t>
        </w:r>
        <w:r>
          <w:rPr>
            <w:noProof/>
            <w:webHidden/>
          </w:rPr>
          <w:tab/>
        </w:r>
        <w:r>
          <w:rPr>
            <w:noProof/>
            <w:webHidden/>
          </w:rPr>
          <w:fldChar w:fldCharType="begin"/>
        </w:r>
        <w:r>
          <w:rPr>
            <w:noProof/>
            <w:webHidden/>
          </w:rPr>
          <w:instrText xml:space="preserve"> PAGEREF _Toc196289011 \h </w:instrText>
        </w:r>
        <w:r>
          <w:rPr>
            <w:noProof/>
            <w:webHidden/>
          </w:rPr>
        </w:r>
        <w:r>
          <w:rPr>
            <w:noProof/>
            <w:webHidden/>
          </w:rPr>
          <w:fldChar w:fldCharType="separate"/>
        </w:r>
        <w:r w:rsidR="00CF71CE">
          <w:rPr>
            <w:noProof/>
            <w:webHidden/>
          </w:rPr>
          <w:t>24</w:t>
        </w:r>
        <w:r>
          <w:rPr>
            <w:noProof/>
            <w:webHidden/>
          </w:rPr>
          <w:fldChar w:fldCharType="end"/>
        </w:r>
      </w:hyperlink>
    </w:p>
    <w:p w14:paraId="750386F2" w14:textId="595264FF"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2" w:history="1">
        <w:r w:rsidRPr="00A16360">
          <w:rPr>
            <w:rStyle w:val="Hyperlink"/>
            <w:rFonts w:eastAsiaTheme="majorEastAsia"/>
            <w:noProof/>
          </w:rPr>
          <w:t xml:space="preserve">Bảng 5. </w:t>
        </w:r>
        <w:r w:rsidRPr="00A16360">
          <w:rPr>
            <w:rStyle w:val="Hyperlink"/>
            <w:rFonts w:eastAsiaTheme="majorEastAsia"/>
            <w:bCs/>
            <w:noProof/>
          </w:rPr>
          <w:t>Mô tả thuộc tính lớp categories</w:t>
        </w:r>
        <w:r>
          <w:rPr>
            <w:noProof/>
            <w:webHidden/>
          </w:rPr>
          <w:tab/>
        </w:r>
        <w:r>
          <w:rPr>
            <w:noProof/>
            <w:webHidden/>
          </w:rPr>
          <w:fldChar w:fldCharType="begin"/>
        </w:r>
        <w:r>
          <w:rPr>
            <w:noProof/>
            <w:webHidden/>
          </w:rPr>
          <w:instrText xml:space="preserve"> PAGEREF _Toc196289012 \h </w:instrText>
        </w:r>
        <w:r>
          <w:rPr>
            <w:noProof/>
            <w:webHidden/>
          </w:rPr>
        </w:r>
        <w:r>
          <w:rPr>
            <w:noProof/>
            <w:webHidden/>
          </w:rPr>
          <w:fldChar w:fldCharType="separate"/>
        </w:r>
        <w:r w:rsidR="00CF71CE">
          <w:rPr>
            <w:noProof/>
            <w:webHidden/>
          </w:rPr>
          <w:t>25</w:t>
        </w:r>
        <w:r>
          <w:rPr>
            <w:noProof/>
            <w:webHidden/>
          </w:rPr>
          <w:fldChar w:fldCharType="end"/>
        </w:r>
      </w:hyperlink>
    </w:p>
    <w:p w14:paraId="235CD87E" w14:textId="23EF1E37"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3" w:history="1">
        <w:r w:rsidRPr="00A16360">
          <w:rPr>
            <w:rStyle w:val="Hyperlink"/>
            <w:rFonts w:eastAsiaTheme="majorEastAsia"/>
            <w:noProof/>
          </w:rPr>
          <w:t xml:space="preserve">Bảng 6. </w:t>
        </w:r>
        <w:r w:rsidRPr="00A16360">
          <w:rPr>
            <w:rStyle w:val="Hyperlink"/>
            <w:rFonts w:eastAsiaTheme="majorEastAsia"/>
            <w:bCs/>
            <w:noProof/>
          </w:rPr>
          <w:t>Mô tả thuộc tính lớp brands</w:t>
        </w:r>
        <w:r>
          <w:rPr>
            <w:noProof/>
            <w:webHidden/>
          </w:rPr>
          <w:tab/>
        </w:r>
        <w:r>
          <w:rPr>
            <w:noProof/>
            <w:webHidden/>
          </w:rPr>
          <w:fldChar w:fldCharType="begin"/>
        </w:r>
        <w:r>
          <w:rPr>
            <w:noProof/>
            <w:webHidden/>
          </w:rPr>
          <w:instrText xml:space="preserve"> PAGEREF _Toc196289013 \h </w:instrText>
        </w:r>
        <w:r>
          <w:rPr>
            <w:noProof/>
            <w:webHidden/>
          </w:rPr>
        </w:r>
        <w:r>
          <w:rPr>
            <w:noProof/>
            <w:webHidden/>
          </w:rPr>
          <w:fldChar w:fldCharType="separate"/>
        </w:r>
        <w:r w:rsidR="00CF71CE">
          <w:rPr>
            <w:noProof/>
            <w:webHidden/>
          </w:rPr>
          <w:t>26</w:t>
        </w:r>
        <w:r>
          <w:rPr>
            <w:noProof/>
            <w:webHidden/>
          </w:rPr>
          <w:fldChar w:fldCharType="end"/>
        </w:r>
      </w:hyperlink>
    </w:p>
    <w:p w14:paraId="3BEA26E0" w14:textId="3477BAB9"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4" w:history="1">
        <w:r w:rsidRPr="00A16360">
          <w:rPr>
            <w:rStyle w:val="Hyperlink"/>
            <w:rFonts w:eastAsiaTheme="majorEastAsia"/>
            <w:noProof/>
          </w:rPr>
          <w:t xml:space="preserve">Bảng 7. </w:t>
        </w:r>
        <w:r w:rsidRPr="00A16360">
          <w:rPr>
            <w:rStyle w:val="Hyperlink"/>
            <w:rFonts w:eastAsiaTheme="majorEastAsia"/>
            <w:bCs/>
            <w:noProof/>
          </w:rPr>
          <w:t>Mô tả thuộc tính lớp products</w:t>
        </w:r>
        <w:r>
          <w:rPr>
            <w:noProof/>
            <w:webHidden/>
          </w:rPr>
          <w:tab/>
        </w:r>
        <w:r>
          <w:rPr>
            <w:noProof/>
            <w:webHidden/>
          </w:rPr>
          <w:fldChar w:fldCharType="begin"/>
        </w:r>
        <w:r>
          <w:rPr>
            <w:noProof/>
            <w:webHidden/>
          </w:rPr>
          <w:instrText xml:space="preserve"> PAGEREF _Toc196289014 \h </w:instrText>
        </w:r>
        <w:r>
          <w:rPr>
            <w:noProof/>
            <w:webHidden/>
          </w:rPr>
        </w:r>
        <w:r>
          <w:rPr>
            <w:noProof/>
            <w:webHidden/>
          </w:rPr>
          <w:fldChar w:fldCharType="separate"/>
        </w:r>
        <w:r w:rsidR="00CF71CE">
          <w:rPr>
            <w:noProof/>
            <w:webHidden/>
          </w:rPr>
          <w:t>27</w:t>
        </w:r>
        <w:r>
          <w:rPr>
            <w:noProof/>
            <w:webHidden/>
          </w:rPr>
          <w:fldChar w:fldCharType="end"/>
        </w:r>
      </w:hyperlink>
    </w:p>
    <w:p w14:paraId="20E235B2" w14:textId="57AF7489"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5" w:history="1">
        <w:r w:rsidRPr="00A16360">
          <w:rPr>
            <w:rStyle w:val="Hyperlink"/>
            <w:rFonts w:eastAsiaTheme="majorEastAsia"/>
            <w:noProof/>
          </w:rPr>
          <w:t xml:space="preserve">Bảng 8. </w:t>
        </w:r>
        <w:r w:rsidRPr="00A16360">
          <w:rPr>
            <w:rStyle w:val="Hyperlink"/>
            <w:rFonts w:eastAsiaTheme="majorEastAsia"/>
            <w:bCs/>
            <w:noProof/>
          </w:rPr>
          <w:t>Mô tả thuộc tính lớp suppliers</w:t>
        </w:r>
        <w:r>
          <w:rPr>
            <w:noProof/>
            <w:webHidden/>
          </w:rPr>
          <w:tab/>
        </w:r>
        <w:r>
          <w:rPr>
            <w:noProof/>
            <w:webHidden/>
          </w:rPr>
          <w:fldChar w:fldCharType="begin"/>
        </w:r>
        <w:r>
          <w:rPr>
            <w:noProof/>
            <w:webHidden/>
          </w:rPr>
          <w:instrText xml:space="preserve"> PAGEREF _Toc196289015 \h </w:instrText>
        </w:r>
        <w:r>
          <w:rPr>
            <w:noProof/>
            <w:webHidden/>
          </w:rPr>
        </w:r>
        <w:r>
          <w:rPr>
            <w:noProof/>
            <w:webHidden/>
          </w:rPr>
          <w:fldChar w:fldCharType="separate"/>
        </w:r>
        <w:r w:rsidR="00CF71CE">
          <w:rPr>
            <w:noProof/>
            <w:webHidden/>
          </w:rPr>
          <w:t>28</w:t>
        </w:r>
        <w:r>
          <w:rPr>
            <w:noProof/>
            <w:webHidden/>
          </w:rPr>
          <w:fldChar w:fldCharType="end"/>
        </w:r>
      </w:hyperlink>
    </w:p>
    <w:p w14:paraId="2132AABC" w14:textId="58DF7A08"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6" w:history="1">
        <w:r w:rsidRPr="00A16360">
          <w:rPr>
            <w:rStyle w:val="Hyperlink"/>
            <w:rFonts w:eastAsiaTheme="majorEastAsia"/>
            <w:noProof/>
          </w:rPr>
          <w:t>Bảng 9.</w:t>
        </w:r>
        <w:r w:rsidRPr="00A16360">
          <w:rPr>
            <w:rStyle w:val="Hyperlink"/>
            <w:rFonts w:eastAsiaTheme="majorEastAsia"/>
            <w:bCs/>
            <w:noProof/>
          </w:rPr>
          <w:t xml:space="preserve"> Mô tả thuộc tính lớp warehouse_receipt</w:t>
        </w:r>
        <w:r>
          <w:rPr>
            <w:noProof/>
            <w:webHidden/>
          </w:rPr>
          <w:tab/>
        </w:r>
        <w:r>
          <w:rPr>
            <w:noProof/>
            <w:webHidden/>
          </w:rPr>
          <w:fldChar w:fldCharType="begin"/>
        </w:r>
        <w:r>
          <w:rPr>
            <w:noProof/>
            <w:webHidden/>
          </w:rPr>
          <w:instrText xml:space="preserve"> PAGEREF _Toc196289016 \h </w:instrText>
        </w:r>
        <w:r>
          <w:rPr>
            <w:noProof/>
            <w:webHidden/>
          </w:rPr>
        </w:r>
        <w:r>
          <w:rPr>
            <w:noProof/>
            <w:webHidden/>
          </w:rPr>
          <w:fldChar w:fldCharType="separate"/>
        </w:r>
        <w:r w:rsidR="00CF71CE">
          <w:rPr>
            <w:noProof/>
            <w:webHidden/>
          </w:rPr>
          <w:t>29</w:t>
        </w:r>
        <w:r>
          <w:rPr>
            <w:noProof/>
            <w:webHidden/>
          </w:rPr>
          <w:fldChar w:fldCharType="end"/>
        </w:r>
      </w:hyperlink>
    </w:p>
    <w:p w14:paraId="2FCCA333" w14:textId="510A51B6"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7" w:history="1">
        <w:r w:rsidRPr="00A16360">
          <w:rPr>
            <w:rStyle w:val="Hyperlink"/>
            <w:rFonts w:eastAsiaTheme="majorEastAsia"/>
            <w:noProof/>
          </w:rPr>
          <w:t xml:space="preserve">Bảng 10. </w:t>
        </w:r>
        <w:r w:rsidRPr="00A16360">
          <w:rPr>
            <w:rStyle w:val="Hyperlink"/>
            <w:rFonts w:eastAsiaTheme="majorEastAsia"/>
            <w:bCs/>
            <w:noProof/>
          </w:rPr>
          <w:t xml:space="preserve">Mô tả thuộc tính lớp </w:t>
        </w:r>
        <w:r w:rsidRPr="00A16360">
          <w:rPr>
            <w:rStyle w:val="Hyperlink"/>
            <w:rFonts w:eastAsiaTheme="majorEastAsia"/>
            <w:noProof/>
          </w:rPr>
          <w:t>warehouse_receipt_items</w:t>
        </w:r>
        <w:r>
          <w:rPr>
            <w:noProof/>
            <w:webHidden/>
          </w:rPr>
          <w:tab/>
        </w:r>
        <w:r>
          <w:rPr>
            <w:noProof/>
            <w:webHidden/>
          </w:rPr>
          <w:fldChar w:fldCharType="begin"/>
        </w:r>
        <w:r>
          <w:rPr>
            <w:noProof/>
            <w:webHidden/>
          </w:rPr>
          <w:instrText xml:space="preserve"> PAGEREF _Toc196289017 \h </w:instrText>
        </w:r>
        <w:r>
          <w:rPr>
            <w:noProof/>
            <w:webHidden/>
          </w:rPr>
        </w:r>
        <w:r>
          <w:rPr>
            <w:noProof/>
            <w:webHidden/>
          </w:rPr>
          <w:fldChar w:fldCharType="separate"/>
        </w:r>
        <w:r w:rsidR="00CF71CE">
          <w:rPr>
            <w:noProof/>
            <w:webHidden/>
          </w:rPr>
          <w:t>30</w:t>
        </w:r>
        <w:r>
          <w:rPr>
            <w:noProof/>
            <w:webHidden/>
          </w:rPr>
          <w:fldChar w:fldCharType="end"/>
        </w:r>
      </w:hyperlink>
    </w:p>
    <w:p w14:paraId="589D9825" w14:textId="1A3450F7"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8" w:history="1">
        <w:r w:rsidRPr="00A16360">
          <w:rPr>
            <w:rStyle w:val="Hyperlink"/>
            <w:rFonts w:eastAsiaTheme="majorEastAsia"/>
            <w:noProof/>
          </w:rPr>
          <w:t xml:space="preserve">Bảng 11. </w:t>
        </w:r>
        <w:r w:rsidRPr="00A16360">
          <w:rPr>
            <w:rStyle w:val="Hyperlink"/>
            <w:rFonts w:eastAsiaTheme="majorEastAsia"/>
            <w:bCs/>
            <w:noProof/>
          </w:rPr>
          <w:t xml:space="preserve">Mô tả thuộc tính lớp </w:t>
        </w:r>
        <w:r w:rsidRPr="00A16360">
          <w:rPr>
            <w:rStyle w:val="Hyperlink"/>
            <w:rFonts w:eastAsiaTheme="majorEastAsia"/>
            <w:noProof/>
          </w:rPr>
          <w:t>batches</w:t>
        </w:r>
        <w:r>
          <w:rPr>
            <w:noProof/>
            <w:webHidden/>
          </w:rPr>
          <w:tab/>
        </w:r>
        <w:r>
          <w:rPr>
            <w:noProof/>
            <w:webHidden/>
          </w:rPr>
          <w:fldChar w:fldCharType="begin"/>
        </w:r>
        <w:r>
          <w:rPr>
            <w:noProof/>
            <w:webHidden/>
          </w:rPr>
          <w:instrText xml:space="preserve"> PAGEREF _Toc196289018 \h </w:instrText>
        </w:r>
        <w:r>
          <w:rPr>
            <w:noProof/>
            <w:webHidden/>
          </w:rPr>
        </w:r>
        <w:r>
          <w:rPr>
            <w:noProof/>
            <w:webHidden/>
          </w:rPr>
          <w:fldChar w:fldCharType="separate"/>
        </w:r>
        <w:r w:rsidR="00CF71CE">
          <w:rPr>
            <w:noProof/>
            <w:webHidden/>
          </w:rPr>
          <w:t>31</w:t>
        </w:r>
        <w:r>
          <w:rPr>
            <w:noProof/>
            <w:webHidden/>
          </w:rPr>
          <w:fldChar w:fldCharType="end"/>
        </w:r>
      </w:hyperlink>
    </w:p>
    <w:p w14:paraId="30E29B42" w14:textId="408DA11F"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19" w:history="1">
        <w:r w:rsidRPr="00A16360">
          <w:rPr>
            <w:rStyle w:val="Hyperlink"/>
            <w:rFonts w:eastAsiaTheme="majorEastAsia"/>
            <w:noProof/>
          </w:rPr>
          <w:t xml:space="preserve">Bảng 12. </w:t>
        </w:r>
        <w:r w:rsidRPr="00A16360">
          <w:rPr>
            <w:rStyle w:val="Hyperlink"/>
            <w:rFonts w:eastAsiaTheme="majorEastAsia"/>
            <w:bCs/>
            <w:noProof/>
          </w:rPr>
          <w:t>Mô tả thuộc tính lớp shipping</w:t>
        </w:r>
        <w:r>
          <w:rPr>
            <w:noProof/>
            <w:webHidden/>
          </w:rPr>
          <w:tab/>
        </w:r>
        <w:r>
          <w:rPr>
            <w:noProof/>
            <w:webHidden/>
          </w:rPr>
          <w:fldChar w:fldCharType="begin"/>
        </w:r>
        <w:r>
          <w:rPr>
            <w:noProof/>
            <w:webHidden/>
          </w:rPr>
          <w:instrText xml:space="preserve"> PAGEREF _Toc196289019 \h </w:instrText>
        </w:r>
        <w:r>
          <w:rPr>
            <w:noProof/>
            <w:webHidden/>
          </w:rPr>
        </w:r>
        <w:r>
          <w:rPr>
            <w:noProof/>
            <w:webHidden/>
          </w:rPr>
          <w:fldChar w:fldCharType="separate"/>
        </w:r>
        <w:r w:rsidR="00CF71CE">
          <w:rPr>
            <w:noProof/>
            <w:webHidden/>
          </w:rPr>
          <w:t>32</w:t>
        </w:r>
        <w:r>
          <w:rPr>
            <w:noProof/>
            <w:webHidden/>
          </w:rPr>
          <w:fldChar w:fldCharType="end"/>
        </w:r>
      </w:hyperlink>
    </w:p>
    <w:p w14:paraId="006B0853" w14:textId="695E8BB5"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0" w:history="1">
        <w:r w:rsidRPr="00A16360">
          <w:rPr>
            <w:rStyle w:val="Hyperlink"/>
            <w:rFonts w:eastAsiaTheme="majorEastAsia"/>
            <w:noProof/>
          </w:rPr>
          <w:t xml:space="preserve">Bảng 13. </w:t>
        </w:r>
        <w:r w:rsidRPr="00A16360">
          <w:rPr>
            <w:rStyle w:val="Hyperlink"/>
            <w:rFonts w:eastAsiaTheme="majorEastAsia"/>
            <w:bCs/>
            <w:noProof/>
          </w:rPr>
          <w:t>Mô tả thuộc tính lớp orders</w:t>
        </w:r>
        <w:r>
          <w:rPr>
            <w:noProof/>
            <w:webHidden/>
          </w:rPr>
          <w:tab/>
        </w:r>
        <w:r>
          <w:rPr>
            <w:noProof/>
            <w:webHidden/>
          </w:rPr>
          <w:fldChar w:fldCharType="begin"/>
        </w:r>
        <w:r>
          <w:rPr>
            <w:noProof/>
            <w:webHidden/>
          </w:rPr>
          <w:instrText xml:space="preserve"> PAGEREF _Toc196289020 \h </w:instrText>
        </w:r>
        <w:r>
          <w:rPr>
            <w:noProof/>
            <w:webHidden/>
          </w:rPr>
        </w:r>
        <w:r>
          <w:rPr>
            <w:noProof/>
            <w:webHidden/>
          </w:rPr>
          <w:fldChar w:fldCharType="separate"/>
        </w:r>
        <w:r w:rsidR="00CF71CE">
          <w:rPr>
            <w:noProof/>
            <w:webHidden/>
          </w:rPr>
          <w:t>33</w:t>
        </w:r>
        <w:r>
          <w:rPr>
            <w:noProof/>
            <w:webHidden/>
          </w:rPr>
          <w:fldChar w:fldCharType="end"/>
        </w:r>
      </w:hyperlink>
    </w:p>
    <w:p w14:paraId="252B075C" w14:textId="279B2CCF"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1" w:history="1">
        <w:r w:rsidRPr="00A16360">
          <w:rPr>
            <w:rStyle w:val="Hyperlink"/>
            <w:rFonts w:eastAsiaTheme="majorEastAsia"/>
            <w:noProof/>
          </w:rPr>
          <w:t xml:space="preserve">Bảng 14. </w:t>
        </w:r>
        <w:r w:rsidRPr="00A16360">
          <w:rPr>
            <w:rStyle w:val="Hyperlink"/>
            <w:rFonts w:eastAsiaTheme="majorEastAsia"/>
            <w:bCs/>
            <w:noProof/>
          </w:rPr>
          <w:t>Mô tả thuộc tính lớp orders_details</w:t>
        </w:r>
        <w:r>
          <w:rPr>
            <w:noProof/>
            <w:webHidden/>
          </w:rPr>
          <w:tab/>
        </w:r>
        <w:r>
          <w:rPr>
            <w:noProof/>
            <w:webHidden/>
          </w:rPr>
          <w:fldChar w:fldCharType="begin"/>
        </w:r>
        <w:r>
          <w:rPr>
            <w:noProof/>
            <w:webHidden/>
          </w:rPr>
          <w:instrText xml:space="preserve"> PAGEREF _Toc196289021 \h </w:instrText>
        </w:r>
        <w:r>
          <w:rPr>
            <w:noProof/>
            <w:webHidden/>
          </w:rPr>
        </w:r>
        <w:r>
          <w:rPr>
            <w:noProof/>
            <w:webHidden/>
          </w:rPr>
          <w:fldChar w:fldCharType="separate"/>
        </w:r>
        <w:r w:rsidR="00CF71CE">
          <w:rPr>
            <w:noProof/>
            <w:webHidden/>
          </w:rPr>
          <w:t>34</w:t>
        </w:r>
        <w:r>
          <w:rPr>
            <w:noProof/>
            <w:webHidden/>
          </w:rPr>
          <w:fldChar w:fldCharType="end"/>
        </w:r>
      </w:hyperlink>
    </w:p>
    <w:p w14:paraId="7EC61888" w14:textId="79869F02"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2" w:history="1">
        <w:r w:rsidRPr="00A16360">
          <w:rPr>
            <w:rStyle w:val="Hyperlink"/>
            <w:rFonts w:eastAsiaTheme="majorEastAsia"/>
            <w:noProof/>
          </w:rPr>
          <w:t xml:space="preserve">Bảng 15. </w:t>
        </w:r>
        <w:r w:rsidRPr="00A16360">
          <w:rPr>
            <w:rStyle w:val="Hyperlink"/>
            <w:rFonts w:eastAsiaTheme="majorEastAsia"/>
            <w:bCs/>
            <w:noProof/>
          </w:rPr>
          <w:t>Mô tả thuộc tính lớp order_batches</w:t>
        </w:r>
        <w:r>
          <w:rPr>
            <w:noProof/>
            <w:webHidden/>
          </w:rPr>
          <w:tab/>
        </w:r>
        <w:r>
          <w:rPr>
            <w:noProof/>
            <w:webHidden/>
          </w:rPr>
          <w:fldChar w:fldCharType="begin"/>
        </w:r>
        <w:r>
          <w:rPr>
            <w:noProof/>
            <w:webHidden/>
          </w:rPr>
          <w:instrText xml:space="preserve"> PAGEREF _Toc196289022 \h </w:instrText>
        </w:r>
        <w:r>
          <w:rPr>
            <w:noProof/>
            <w:webHidden/>
          </w:rPr>
        </w:r>
        <w:r>
          <w:rPr>
            <w:noProof/>
            <w:webHidden/>
          </w:rPr>
          <w:fldChar w:fldCharType="separate"/>
        </w:r>
        <w:r w:rsidR="00CF71CE">
          <w:rPr>
            <w:noProof/>
            <w:webHidden/>
          </w:rPr>
          <w:t>35</w:t>
        </w:r>
        <w:r>
          <w:rPr>
            <w:noProof/>
            <w:webHidden/>
          </w:rPr>
          <w:fldChar w:fldCharType="end"/>
        </w:r>
      </w:hyperlink>
    </w:p>
    <w:p w14:paraId="10A80305" w14:textId="56E474E6"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3" w:history="1">
        <w:r w:rsidRPr="00A16360">
          <w:rPr>
            <w:rStyle w:val="Hyperlink"/>
            <w:rFonts w:eastAsiaTheme="majorEastAsia"/>
            <w:noProof/>
          </w:rPr>
          <w:t xml:space="preserve">Bảng 16. </w:t>
        </w:r>
        <w:r w:rsidRPr="00A16360">
          <w:rPr>
            <w:rStyle w:val="Hyperlink"/>
            <w:rFonts w:eastAsiaTheme="majorEastAsia"/>
            <w:bCs/>
            <w:noProof/>
          </w:rPr>
          <w:t>Mô tả thuộc tính lớp vnpay</w:t>
        </w:r>
        <w:r>
          <w:rPr>
            <w:noProof/>
            <w:webHidden/>
          </w:rPr>
          <w:tab/>
        </w:r>
        <w:r>
          <w:rPr>
            <w:noProof/>
            <w:webHidden/>
          </w:rPr>
          <w:fldChar w:fldCharType="begin"/>
        </w:r>
        <w:r>
          <w:rPr>
            <w:noProof/>
            <w:webHidden/>
          </w:rPr>
          <w:instrText xml:space="preserve"> PAGEREF _Toc196289023 \h </w:instrText>
        </w:r>
        <w:r>
          <w:rPr>
            <w:noProof/>
            <w:webHidden/>
          </w:rPr>
        </w:r>
        <w:r>
          <w:rPr>
            <w:noProof/>
            <w:webHidden/>
          </w:rPr>
          <w:fldChar w:fldCharType="separate"/>
        </w:r>
        <w:r w:rsidR="00CF71CE">
          <w:rPr>
            <w:noProof/>
            <w:webHidden/>
          </w:rPr>
          <w:t>36</w:t>
        </w:r>
        <w:r>
          <w:rPr>
            <w:noProof/>
            <w:webHidden/>
          </w:rPr>
          <w:fldChar w:fldCharType="end"/>
        </w:r>
      </w:hyperlink>
    </w:p>
    <w:p w14:paraId="18889E60" w14:textId="6FBD1C37"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4" w:history="1">
        <w:r w:rsidRPr="00A16360">
          <w:rPr>
            <w:rStyle w:val="Hyperlink"/>
            <w:rFonts w:eastAsiaTheme="majorEastAsia"/>
            <w:noProof/>
          </w:rPr>
          <w:t xml:space="preserve">Bảng 17. </w:t>
        </w:r>
        <w:r w:rsidRPr="00A16360">
          <w:rPr>
            <w:rStyle w:val="Hyperlink"/>
            <w:rFonts w:eastAsiaTheme="majorEastAsia"/>
            <w:bCs/>
            <w:noProof/>
          </w:rPr>
          <w:t>Mô tả thuộc tính lớp discount</w:t>
        </w:r>
        <w:r>
          <w:rPr>
            <w:noProof/>
            <w:webHidden/>
          </w:rPr>
          <w:tab/>
        </w:r>
        <w:r>
          <w:rPr>
            <w:noProof/>
            <w:webHidden/>
          </w:rPr>
          <w:fldChar w:fldCharType="begin"/>
        </w:r>
        <w:r>
          <w:rPr>
            <w:noProof/>
            <w:webHidden/>
          </w:rPr>
          <w:instrText xml:space="preserve"> PAGEREF _Toc196289024 \h </w:instrText>
        </w:r>
        <w:r>
          <w:rPr>
            <w:noProof/>
            <w:webHidden/>
          </w:rPr>
        </w:r>
        <w:r>
          <w:rPr>
            <w:noProof/>
            <w:webHidden/>
          </w:rPr>
          <w:fldChar w:fldCharType="separate"/>
        </w:r>
        <w:r w:rsidR="00CF71CE">
          <w:rPr>
            <w:noProof/>
            <w:webHidden/>
          </w:rPr>
          <w:t>37</w:t>
        </w:r>
        <w:r>
          <w:rPr>
            <w:noProof/>
            <w:webHidden/>
          </w:rPr>
          <w:fldChar w:fldCharType="end"/>
        </w:r>
      </w:hyperlink>
    </w:p>
    <w:p w14:paraId="4C308E42" w14:textId="5451D3D3"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5" w:history="1">
        <w:r w:rsidRPr="00A16360">
          <w:rPr>
            <w:rStyle w:val="Hyperlink"/>
            <w:rFonts w:eastAsiaTheme="majorEastAsia"/>
            <w:noProof/>
          </w:rPr>
          <w:t xml:space="preserve">Bảng 18. </w:t>
        </w:r>
        <w:r w:rsidRPr="00A16360">
          <w:rPr>
            <w:rStyle w:val="Hyperlink"/>
            <w:rFonts w:eastAsiaTheme="majorEastAsia"/>
            <w:bCs/>
            <w:noProof/>
          </w:rPr>
          <w:t>Mô tả thuộc tính lớp review</w:t>
        </w:r>
        <w:r>
          <w:rPr>
            <w:noProof/>
            <w:webHidden/>
          </w:rPr>
          <w:tab/>
        </w:r>
        <w:r>
          <w:rPr>
            <w:noProof/>
            <w:webHidden/>
          </w:rPr>
          <w:fldChar w:fldCharType="begin"/>
        </w:r>
        <w:r>
          <w:rPr>
            <w:noProof/>
            <w:webHidden/>
          </w:rPr>
          <w:instrText xml:space="preserve"> PAGEREF _Toc196289025 \h </w:instrText>
        </w:r>
        <w:r>
          <w:rPr>
            <w:noProof/>
            <w:webHidden/>
          </w:rPr>
        </w:r>
        <w:r>
          <w:rPr>
            <w:noProof/>
            <w:webHidden/>
          </w:rPr>
          <w:fldChar w:fldCharType="separate"/>
        </w:r>
        <w:r w:rsidR="00CF71CE">
          <w:rPr>
            <w:noProof/>
            <w:webHidden/>
          </w:rPr>
          <w:t>38</w:t>
        </w:r>
        <w:r>
          <w:rPr>
            <w:noProof/>
            <w:webHidden/>
          </w:rPr>
          <w:fldChar w:fldCharType="end"/>
        </w:r>
      </w:hyperlink>
    </w:p>
    <w:p w14:paraId="7DCE5B74" w14:textId="20F9F578"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6" w:history="1">
        <w:r w:rsidRPr="00A16360">
          <w:rPr>
            <w:rStyle w:val="Hyperlink"/>
            <w:rFonts w:eastAsiaTheme="majorEastAsia"/>
            <w:noProof/>
          </w:rPr>
          <w:t xml:space="preserve">Bảng 19. </w:t>
        </w:r>
        <w:r w:rsidRPr="00A16360">
          <w:rPr>
            <w:rStyle w:val="Hyperlink"/>
            <w:rFonts w:eastAsiaTheme="majorEastAsia"/>
            <w:bCs/>
            <w:noProof/>
          </w:rPr>
          <w:t>Mô tả thuộc tính lớp sliders</w:t>
        </w:r>
        <w:r>
          <w:rPr>
            <w:noProof/>
            <w:webHidden/>
          </w:rPr>
          <w:tab/>
        </w:r>
        <w:r>
          <w:rPr>
            <w:noProof/>
            <w:webHidden/>
          </w:rPr>
          <w:fldChar w:fldCharType="begin"/>
        </w:r>
        <w:r>
          <w:rPr>
            <w:noProof/>
            <w:webHidden/>
          </w:rPr>
          <w:instrText xml:space="preserve"> PAGEREF _Toc196289026 \h </w:instrText>
        </w:r>
        <w:r>
          <w:rPr>
            <w:noProof/>
            <w:webHidden/>
          </w:rPr>
        </w:r>
        <w:r>
          <w:rPr>
            <w:noProof/>
            <w:webHidden/>
          </w:rPr>
          <w:fldChar w:fldCharType="separate"/>
        </w:r>
        <w:r w:rsidR="00CF71CE">
          <w:rPr>
            <w:noProof/>
            <w:webHidden/>
          </w:rPr>
          <w:t>39</w:t>
        </w:r>
        <w:r>
          <w:rPr>
            <w:noProof/>
            <w:webHidden/>
          </w:rPr>
          <w:fldChar w:fldCharType="end"/>
        </w:r>
      </w:hyperlink>
    </w:p>
    <w:p w14:paraId="70977D67" w14:textId="3FBE2CC4"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7" w:history="1">
        <w:r w:rsidRPr="00A16360">
          <w:rPr>
            <w:rStyle w:val="Hyperlink"/>
            <w:rFonts w:eastAsiaTheme="majorEastAsia"/>
            <w:noProof/>
          </w:rPr>
          <w:t>Bảng 20. Kịch bản kiểm thử chức năng</w:t>
        </w:r>
        <w:r>
          <w:rPr>
            <w:noProof/>
            <w:webHidden/>
          </w:rPr>
          <w:tab/>
        </w:r>
        <w:r>
          <w:rPr>
            <w:noProof/>
            <w:webHidden/>
          </w:rPr>
          <w:fldChar w:fldCharType="begin"/>
        </w:r>
        <w:r>
          <w:rPr>
            <w:noProof/>
            <w:webHidden/>
          </w:rPr>
          <w:instrText xml:space="preserve"> PAGEREF _Toc196289027 \h </w:instrText>
        </w:r>
        <w:r>
          <w:rPr>
            <w:noProof/>
            <w:webHidden/>
          </w:rPr>
        </w:r>
        <w:r>
          <w:rPr>
            <w:noProof/>
            <w:webHidden/>
          </w:rPr>
          <w:fldChar w:fldCharType="separate"/>
        </w:r>
        <w:r w:rsidR="00CF71CE">
          <w:rPr>
            <w:noProof/>
            <w:webHidden/>
          </w:rPr>
          <w:t>62</w:t>
        </w:r>
        <w:r>
          <w:rPr>
            <w:noProof/>
            <w:webHidden/>
          </w:rPr>
          <w:fldChar w:fldCharType="end"/>
        </w:r>
      </w:hyperlink>
    </w:p>
    <w:p w14:paraId="7EB2D9D1" w14:textId="05F249CD"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8" w:history="1">
        <w:r w:rsidRPr="00A16360">
          <w:rPr>
            <w:rStyle w:val="Hyperlink"/>
            <w:rFonts w:eastAsiaTheme="majorEastAsia"/>
            <w:noProof/>
          </w:rPr>
          <w:t xml:space="preserve">Bảng 21. </w:t>
        </w:r>
        <w:r w:rsidRPr="00A16360">
          <w:rPr>
            <w:rStyle w:val="Hyperlink"/>
            <w:rFonts w:eastAsiaTheme="majorEastAsia"/>
            <w:bCs/>
            <w:noProof/>
          </w:rPr>
          <w:t>Kịch bản kiểm thử tính khả dùng</w:t>
        </w:r>
        <w:r>
          <w:rPr>
            <w:noProof/>
            <w:webHidden/>
          </w:rPr>
          <w:tab/>
        </w:r>
        <w:r>
          <w:rPr>
            <w:noProof/>
            <w:webHidden/>
          </w:rPr>
          <w:fldChar w:fldCharType="begin"/>
        </w:r>
        <w:r>
          <w:rPr>
            <w:noProof/>
            <w:webHidden/>
          </w:rPr>
          <w:instrText xml:space="preserve"> PAGEREF _Toc196289028 \h </w:instrText>
        </w:r>
        <w:r>
          <w:rPr>
            <w:noProof/>
            <w:webHidden/>
          </w:rPr>
        </w:r>
        <w:r>
          <w:rPr>
            <w:noProof/>
            <w:webHidden/>
          </w:rPr>
          <w:fldChar w:fldCharType="separate"/>
        </w:r>
        <w:r w:rsidR="00CF71CE">
          <w:rPr>
            <w:noProof/>
            <w:webHidden/>
          </w:rPr>
          <w:t>63</w:t>
        </w:r>
        <w:r>
          <w:rPr>
            <w:noProof/>
            <w:webHidden/>
          </w:rPr>
          <w:fldChar w:fldCharType="end"/>
        </w:r>
      </w:hyperlink>
    </w:p>
    <w:p w14:paraId="2E5B1B71" w14:textId="6BE2C400"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29" w:history="1">
        <w:r w:rsidRPr="00A16360">
          <w:rPr>
            <w:rStyle w:val="Hyperlink"/>
            <w:rFonts w:eastAsiaTheme="majorEastAsia"/>
            <w:noProof/>
          </w:rPr>
          <w:t>Bảng 22.Kịch bản kiểm thử cơ sở dữ liệu</w:t>
        </w:r>
        <w:r>
          <w:rPr>
            <w:noProof/>
            <w:webHidden/>
          </w:rPr>
          <w:tab/>
        </w:r>
        <w:r>
          <w:rPr>
            <w:noProof/>
            <w:webHidden/>
          </w:rPr>
          <w:fldChar w:fldCharType="begin"/>
        </w:r>
        <w:r>
          <w:rPr>
            <w:noProof/>
            <w:webHidden/>
          </w:rPr>
          <w:instrText xml:space="preserve"> PAGEREF _Toc196289029 \h </w:instrText>
        </w:r>
        <w:r>
          <w:rPr>
            <w:noProof/>
            <w:webHidden/>
          </w:rPr>
        </w:r>
        <w:r>
          <w:rPr>
            <w:noProof/>
            <w:webHidden/>
          </w:rPr>
          <w:fldChar w:fldCharType="separate"/>
        </w:r>
        <w:r w:rsidR="00CF71CE">
          <w:rPr>
            <w:noProof/>
            <w:webHidden/>
          </w:rPr>
          <w:t>63</w:t>
        </w:r>
        <w:r>
          <w:rPr>
            <w:noProof/>
            <w:webHidden/>
          </w:rPr>
          <w:fldChar w:fldCharType="end"/>
        </w:r>
      </w:hyperlink>
    </w:p>
    <w:p w14:paraId="783882E8" w14:textId="385F82B5"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0" w:history="1">
        <w:r w:rsidRPr="00A16360">
          <w:rPr>
            <w:rStyle w:val="Hyperlink"/>
            <w:rFonts w:eastAsiaTheme="majorEastAsia"/>
            <w:noProof/>
          </w:rPr>
          <w:t>Bảng 23. Kịch bản kiểm thử tính bảo mật</w:t>
        </w:r>
        <w:r>
          <w:rPr>
            <w:noProof/>
            <w:webHidden/>
          </w:rPr>
          <w:tab/>
        </w:r>
        <w:r>
          <w:rPr>
            <w:noProof/>
            <w:webHidden/>
          </w:rPr>
          <w:fldChar w:fldCharType="begin"/>
        </w:r>
        <w:r>
          <w:rPr>
            <w:noProof/>
            <w:webHidden/>
          </w:rPr>
          <w:instrText xml:space="preserve"> PAGEREF _Toc196289030 \h </w:instrText>
        </w:r>
        <w:r>
          <w:rPr>
            <w:noProof/>
            <w:webHidden/>
          </w:rPr>
        </w:r>
        <w:r>
          <w:rPr>
            <w:noProof/>
            <w:webHidden/>
          </w:rPr>
          <w:fldChar w:fldCharType="separate"/>
        </w:r>
        <w:r w:rsidR="00CF71CE">
          <w:rPr>
            <w:noProof/>
            <w:webHidden/>
          </w:rPr>
          <w:t>63</w:t>
        </w:r>
        <w:r>
          <w:rPr>
            <w:noProof/>
            <w:webHidden/>
          </w:rPr>
          <w:fldChar w:fldCharType="end"/>
        </w:r>
      </w:hyperlink>
    </w:p>
    <w:p w14:paraId="2B02FBB6" w14:textId="2AF52722"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1" w:history="1">
        <w:r w:rsidRPr="00A16360">
          <w:rPr>
            <w:rStyle w:val="Hyperlink"/>
            <w:rFonts w:eastAsiaTheme="majorEastAsia"/>
            <w:noProof/>
          </w:rPr>
          <w:t xml:space="preserve">Bảng 24. </w:t>
        </w:r>
        <w:r w:rsidRPr="00A16360">
          <w:rPr>
            <w:rStyle w:val="Hyperlink"/>
            <w:rFonts w:eastAsiaTheme="majorEastAsia"/>
            <w:bCs/>
            <w:noProof/>
          </w:rPr>
          <w:t>Test case kiểm thử chức năng đăng nhập</w:t>
        </w:r>
        <w:r>
          <w:rPr>
            <w:noProof/>
            <w:webHidden/>
          </w:rPr>
          <w:tab/>
        </w:r>
        <w:r>
          <w:rPr>
            <w:noProof/>
            <w:webHidden/>
          </w:rPr>
          <w:fldChar w:fldCharType="begin"/>
        </w:r>
        <w:r>
          <w:rPr>
            <w:noProof/>
            <w:webHidden/>
          </w:rPr>
          <w:instrText xml:space="preserve"> PAGEREF _Toc196289031 \h </w:instrText>
        </w:r>
        <w:r>
          <w:rPr>
            <w:noProof/>
            <w:webHidden/>
          </w:rPr>
        </w:r>
        <w:r>
          <w:rPr>
            <w:noProof/>
            <w:webHidden/>
          </w:rPr>
          <w:fldChar w:fldCharType="separate"/>
        </w:r>
        <w:r w:rsidR="00CF71CE">
          <w:rPr>
            <w:noProof/>
            <w:webHidden/>
          </w:rPr>
          <w:t>64</w:t>
        </w:r>
        <w:r>
          <w:rPr>
            <w:noProof/>
            <w:webHidden/>
          </w:rPr>
          <w:fldChar w:fldCharType="end"/>
        </w:r>
      </w:hyperlink>
    </w:p>
    <w:p w14:paraId="2C7F51A8" w14:textId="6BD17236"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2" w:history="1">
        <w:r w:rsidRPr="00A16360">
          <w:rPr>
            <w:rStyle w:val="Hyperlink"/>
            <w:rFonts w:eastAsiaTheme="majorEastAsia"/>
            <w:noProof/>
          </w:rPr>
          <w:t xml:space="preserve">Bảng 25. </w:t>
        </w:r>
        <w:r w:rsidRPr="00A16360">
          <w:rPr>
            <w:rStyle w:val="Hyperlink"/>
            <w:rFonts w:eastAsiaTheme="majorEastAsia"/>
            <w:bCs/>
            <w:noProof/>
          </w:rPr>
          <w:t>Test case kiểm thử chức năng đăng ký</w:t>
        </w:r>
        <w:r>
          <w:rPr>
            <w:noProof/>
            <w:webHidden/>
          </w:rPr>
          <w:tab/>
        </w:r>
        <w:r>
          <w:rPr>
            <w:noProof/>
            <w:webHidden/>
          </w:rPr>
          <w:fldChar w:fldCharType="begin"/>
        </w:r>
        <w:r>
          <w:rPr>
            <w:noProof/>
            <w:webHidden/>
          </w:rPr>
          <w:instrText xml:space="preserve"> PAGEREF _Toc196289032 \h </w:instrText>
        </w:r>
        <w:r>
          <w:rPr>
            <w:noProof/>
            <w:webHidden/>
          </w:rPr>
        </w:r>
        <w:r>
          <w:rPr>
            <w:noProof/>
            <w:webHidden/>
          </w:rPr>
          <w:fldChar w:fldCharType="separate"/>
        </w:r>
        <w:r w:rsidR="00CF71CE">
          <w:rPr>
            <w:noProof/>
            <w:webHidden/>
          </w:rPr>
          <w:t>65</w:t>
        </w:r>
        <w:r>
          <w:rPr>
            <w:noProof/>
            <w:webHidden/>
          </w:rPr>
          <w:fldChar w:fldCharType="end"/>
        </w:r>
      </w:hyperlink>
    </w:p>
    <w:p w14:paraId="2B6C5A06" w14:textId="688EB609"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3" w:history="1">
        <w:r w:rsidRPr="00A16360">
          <w:rPr>
            <w:rStyle w:val="Hyperlink"/>
            <w:rFonts w:eastAsiaTheme="majorEastAsia"/>
            <w:noProof/>
          </w:rPr>
          <w:t xml:space="preserve">Bảng 26. </w:t>
        </w:r>
        <w:r w:rsidRPr="00A16360">
          <w:rPr>
            <w:rStyle w:val="Hyperlink"/>
            <w:rFonts w:eastAsiaTheme="majorEastAsia"/>
            <w:bCs/>
            <w:noProof/>
          </w:rPr>
          <w:t>Test case kiểm thử chức năng đổi mật khẩu</w:t>
        </w:r>
        <w:r>
          <w:rPr>
            <w:noProof/>
            <w:webHidden/>
          </w:rPr>
          <w:tab/>
        </w:r>
        <w:r>
          <w:rPr>
            <w:noProof/>
            <w:webHidden/>
          </w:rPr>
          <w:fldChar w:fldCharType="begin"/>
        </w:r>
        <w:r>
          <w:rPr>
            <w:noProof/>
            <w:webHidden/>
          </w:rPr>
          <w:instrText xml:space="preserve"> PAGEREF _Toc196289033 \h </w:instrText>
        </w:r>
        <w:r>
          <w:rPr>
            <w:noProof/>
            <w:webHidden/>
          </w:rPr>
        </w:r>
        <w:r>
          <w:rPr>
            <w:noProof/>
            <w:webHidden/>
          </w:rPr>
          <w:fldChar w:fldCharType="separate"/>
        </w:r>
        <w:r w:rsidR="00CF71CE">
          <w:rPr>
            <w:noProof/>
            <w:webHidden/>
          </w:rPr>
          <w:t>66</w:t>
        </w:r>
        <w:r>
          <w:rPr>
            <w:noProof/>
            <w:webHidden/>
          </w:rPr>
          <w:fldChar w:fldCharType="end"/>
        </w:r>
      </w:hyperlink>
    </w:p>
    <w:p w14:paraId="76C6504C" w14:textId="4CD6E712"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4" w:history="1">
        <w:r w:rsidRPr="00A16360">
          <w:rPr>
            <w:rStyle w:val="Hyperlink"/>
            <w:rFonts w:eastAsiaTheme="majorEastAsia"/>
            <w:noProof/>
          </w:rPr>
          <w:t xml:space="preserve">Bảng 27. </w:t>
        </w:r>
        <w:r w:rsidRPr="00A16360">
          <w:rPr>
            <w:rStyle w:val="Hyperlink"/>
            <w:rFonts w:eastAsiaTheme="majorEastAsia"/>
            <w:bCs/>
            <w:noProof/>
          </w:rPr>
          <w:t>Test case kiểm thử chức năng quên mật khẩu</w:t>
        </w:r>
        <w:r>
          <w:rPr>
            <w:noProof/>
            <w:webHidden/>
          </w:rPr>
          <w:tab/>
        </w:r>
        <w:r>
          <w:rPr>
            <w:noProof/>
            <w:webHidden/>
          </w:rPr>
          <w:fldChar w:fldCharType="begin"/>
        </w:r>
        <w:r>
          <w:rPr>
            <w:noProof/>
            <w:webHidden/>
          </w:rPr>
          <w:instrText xml:space="preserve"> PAGEREF _Toc196289034 \h </w:instrText>
        </w:r>
        <w:r>
          <w:rPr>
            <w:noProof/>
            <w:webHidden/>
          </w:rPr>
        </w:r>
        <w:r>
          <w:rPr>
            <w:noProof/>
            <w:webHidden/>
          </w:rPr>
          <w:fldChar w:fldCharType="separate"/>
        </w:r>
        <w:r w:rsidR="00CF71CE">
          <w:rPr>
            <w:noProof/>
            <w:webHidden/>
          </w:rPr>
          <w:t>67</w:t>
        </w:r>
        <w:r>
          <w:rPr>
            <w:noProof/>
            <w:webHidden/>
          </w:rPr>
          <w:fldChar w:fldCharType="end"/>
        </w:r>
      </w:hyperlink>
    </w:p>
    <w:p w14:paraId="310375B0" w14:textId="167BE2A5"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5" w:history="1">
        <w:r w:rsidRPr="00A16360">
          <w:rPr>
            <w:rStyle w:val="Hyperlink"/>
            <w:rFonts w:eastAsiaTheme="majorEastAsia"/>
            <w:noProof/>
          </w:rPr>
          <w:t xml:space="preserve">Bảng 28. </w:t>
        </w:r>
        <w:r w:rsidRPr="00A16360">
          <w:rPr>
            <w:rStyle w:val="Hyperlink"/>
            <w:rFonts w:eastAsiaTheme="majorEastAsia"/>
            <w:bCs/>
            <w:noProof/>
          </w:rPr>
          <w:t>Test case kiểm thử chức năng cập nhật thông tin</w:t>
        </w:r>
        <w:r>
          <w:rPr>
            <w:noProof/>
            <w:webHidden/>
          </w:rPr>
          <w:tab/>
        </w:r>
        <w:r>
          <w:rPr>
            <w:noProof/>
            <w:webHidden/>
          </w:rPr>
          <w:fldChar w:fldCharType="begin"/>
        </w:r>
        <w:r>
          <w:rPr>
            <w:noProof/>
            <w:webHidden/>
          </w:rPr>
          <w:instrText xml:space="preserve"> PAGEREF _Toc196289035 \h </w:instrText>
        </w:r>
        <w:r>
          <w:rPr>
            <w:noProof/>
            <w:webHidden/>
          </w:rPr>
        </w:r>
        <w:r>
          <w:rPr>
            <w:noProof/>
            <w:webHidden/>
          </w:rPr>
          <w:fldChar w:fldCharType="separate"/>
        </w:r>
        <w:r w:rsidR="00CF71CE">
          <w:rPr>
            <w:noProof/>
            <w:webHidden/>
          </w:rPr>
          <w:t>68</w:t>
        </w:r>
        <w:r>
          <w:rPr>
            <w:noProof/>
            <w:webHidden/>
          </w:rPr>
          <w:fldChar w:fldCharType="end"/>
        </w:r>
      </w:hyperlink>
    </w:p>
    <w:p w14:paraId="6CC6A100" w14:textId="40EAE694"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6" w:history="1">
        <w:r w:rsidRPr="00A16360">
          <w:rPr>
            <w:rStyle w:val="Hyperlink"/>
            <w:rFonts w:eastAsiaTheme="majorEastAsia"/>
            <w:noProof/>
          </w:rPr>
          <w:t xml:space="preserve">Bảng 29. </w:t>
        </w:r>
        <w:r w:rsidRPr="00A16360">
          <w:rPr>
            <w:rStyle w:val="Hyperlink"/>
            <w:rFonts w:eastAsiaTheme="majorEastAsia"/>
            <w:bCs/>
            <w:noProof/>
          </w:rPr>
          <w:t>Test case kiểm thử chức năng đặt hàng</w:t>
        </w:r>
        <w:r>
          <w:rPr>
            <w:noProof/>
            <w:webHidden/>
          </w:rPr>
          <w:tab/>
        </w:r>
        <w:r>
          <w:rPr>
            <w:noProof/>
            <w:webHidden/>
          </w:rPr>
          <w:fldChar w:fldCharType="begin"/>
        </w:r>
        <w:r>
          <w:rPr>
            <w:noProof/>
            <w:webHidden/>
          </w:rPr>
          <w:instrText xml:space="preserve"> PAGEREF _Toc196289036 \h </w:instrText>
        </w:r>
        <w:r>
          <w:rPr>
            <w:noProof/>
            <w:webHidden/>
          </w:rPr>
        </w:r>
        <w:r>
          <w:rPr>
            <w:noProof/>
            <w:webHidden/>
          </w:rPr>
          <w:fldChar w:fldCharType="separate"/>
        </w:r>
        <w:r w:rsidR="00CF71CE">
          <w:rPr>
            <w:noProof/>
            <w:webHidden/>
          </w:rPr>
          <w:t>68</w:t>
        </w:r>
        <w:r>
          <w:rPr>
            <w:noProof/>
            <w:webHidden/>
          </w:rPr>
          <w:fldChar w:fldCharType="end"/>
        </w:r>
      </w:hyperlink>
    </w:p>
    <w:p w14:paraId="1B1B6275" w14:textId="2743F712"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7" w:history="1">
        <w:r w:rsidRPr="00A16360">
          <w:rPr>
            <w:rStyle w:val="Hyperlink"/>
            <w:rFonts w:eastAsiaTheme="majorEastAsia"/>
            <w:noProof/>
          </w:rPr>
          <w:t xml:space="preserve">Bảng 30. </w:t>
        </w:r>
        <w:r w:rsidRPr="00A16360">
          <w:rPr>
            <w:rStyle w:val="Hyperlink"/>
            <w:rFonts w:eastAsiaTheme="majorEastAsia"/>
            <w:bCs/>
            <w:noProof/>
          </w:rPr>
          <w:t>Test case kiểm thử chức năng hủy đơn hàng</w:t>
        </w:r>
        <w:r>
          <w:rPr>
            <w:noProof/>
            <w:webHidden/>
          </w:rPr>
          <w:tab/>
        </w:r>
        <w:r>
          <w:rPr>
            <w:noProof/>
            <w:webHidden/>
          </w:rPr>
          <w:fldChar w:fldCharType="begin"/>
        </w:r>
        <w:r>
          <w:rPr>
            <w:noProof/>
            <w:webHidden/>
          </w:rPr>
          <w:instrText xml:space="preserve"> PAGEREF _Toc196289037 \h </w:instrText>
        </w:r>
        <w:r>
          <w:rPr>
            <w:noProof/>
            <w:webHidden/>
          </w:rPr>
        </w:r>
        <w:r>
          <w:rPr>
            <w:noProof/>
            <w:webHidden/>
          </w:rPr>
          <w:fldChar w:fldCharType="separate"/>
        </w:r>
        <w:r w:rsidR="00CF71CE">
          <w:rPr>
            <w:noProof/>
            <w:webHidden/>
          </w:rPr>
          <w:t>70</w:t>
        </w:r>
        <w:r>
          <w:rPr>
            <w:noProof/>
            <w:webHidden/>
          </w:rPr>
          <w:fldChar w:fldCharType="end"/>
        </w:r>
      </w:hyperlink>
    </w:p>
    <w:p w14:paraId="049CD3E3" w14:textId="059DCFD1"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8" w:history="1">
        <w:r w:rsidRPr="00A16360">
          <w:rPr>
            <w:rStyle w:val="Hyperlink"/>
            <w:rFonts w:eastAsiaTheme="majorEastAsia"/>
            <w:noProof/>
          </w:rPr>
          <w:t xml:space="preserve">Bảng 31. </w:t>
        </w:r>
        <w:r w:rsidRPr="00A16360">
          <w:rPr>
            <w:rStyle w:val="Hyperlink"/>
            <w:rFonts w:eastAsiaTheme="majorEastAsia"/>
            <w:bCs/>
            <w:noProof/>
          </w:rPr>
          <w:t>Test case kiểm thử chức năng quản lý tài khoản</w:t>
        </w:r>
        <w:r>
          <w:rPr>
            <w:noProof/>
            <w:webHidden/>
          </w:rPr>
          <w:tab/>
        </w:r>
        <w:r>
          <w:rPr>
            <w:noProof/>
            <w:webHidden/>
          </w:rPr>
          <w:fldChar w:fldCharType="begin"/>
        </w:r>
        <w:r>
          <w:rPr>
            <w:noProof/>
            <w:webHidden/>
          </w:rPr>
          <w:instrText xml:space="preserve"> PAGEREF _Toc196289038 \h </w:instrText>
        </w:r>
        <w:r>
          <w:rPr>
            <w:noProof/>
            <w:webHidden/>
          </w:rPr>
        </w:r>
        <w:r>
          <w:rPr>
            <w:noProof/>
            <w:webHidden/>
          </w:rPr>
          <w:fldChar w:fldCharType="separate"/>
        </w:r>
        <w:r w:rsidR="00CF71CE">
          <w:rPr>
            <w:noProof/>
            <w:webHidden/>
          </w:rPr>
          <w:t>71</w:t>
        </w:r>
        <w:r>
          <w:rPr>
            <w:noProof/>
            <w:webHidden/>
          </w:rPr>
          <w:fldChar w:fldCharType="end"/>
        </w:r>
      </w:hyperlink>
    </w:p>
    <w:p w14:paraId="0F79537B" w14:textId="5D67A68A"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39" w:history="1">
        <w:r w:rsidRPr="00A16360">
          <w:rPr>
            <w:rStyle w:val="Hyperlink"/>
            <w:rFonts w:eastAsiaTheme="majorEastAsia"/>
            <w:noProof/>
          </w:rPr>
          <w:t xml:space="preserve">Bảng 32. </w:t>
        </w:r>
        <w:r w:rsidRPr="00A16360">
          <w:rPr>
            <w:rStyle w:val="Hyperlink"/>
            <w:rFonts w:eastAsiaTheme="majorEastAsia"/>
            <w:bCs/>
            <w:noProof/>
          </w:rPr>
          <w:t>Test case kiểm thử chức quản lý sản phẩm</w:t>
        </w:r>
        <w:r>
          <w:rPr>
            <w:noProof/>
            <w:webHidden/>
          </w:rPr>
          <w:tab/>
        </w:r>
        <w:r>
          <w:rPr>
            <w:noProof/>
            <w:webHidden/>
          </w:rPr>
          <w:fldChar w:fldCharType="begin"/>
        </w:r>
        <w:r>
          <w:rPr>
            <w:noProof/>
            <w:webHidden/>
          </w:rPr>
          <w:instrText xml:space="preserve"> PAGEREF _Toc196289039 \h </w:instrText>
        </w:r>
        <w:r>
          <w:rPr>
            <w:noProof/>
            <w:webHidden/>
          </w:rPr>
        </w:r>
        <w:r>
          <w:rPr>
            <w:noProof/>
            <w:webHidden/>
          </w:rPr>
          <w:fldChar w:fldCharType="separate"/>
        </w:r>
        <w:r w:rsidR="00CF71CE">
          <w:rPr>
            <w:noProof/>
            <w:webHidden/>
          </w:rPr>
          <w:t>71</w:t>
        </w:r>
        <w:r>
          <w:rPr>
            <w:noProof/>
            <w:webHidden/>
          </w:rPr>
          <w:fldChar w:fldCharType="end"/>
        </w:r>
      </w:hyperlink>
    </w:p>
    <w:p w14:paraId="3C844903" w14:textId="27453887"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40" w:history="1">
        <w:r w:rsidRPr="00A16360">
          <w:rPr>
            <w:rStyle w:val="Hyperlink"/>
            <w:rFonts w:eastAsiaTheme="majorEastAsia"/>
            <w:noProof/>
          </w:rPr>
          <w:t xml:space="preserve">Bảng 33. </w:t>
        </w:r>
        <w:r w:rsidRPr="00A16360">
          <w:rPr>
            <w:rStyle w:val="Hyperlink"/>
            <w:rFonts w:eastAsiaTheme="majorEastAsia"/>
            <w:bCs/>
            <w:noProof/>
          </w:rPr>
          <w:t>Test case kiểm thử chức năng quản lý đơn hàng</w:t>
        </w:r>
        <w:r>
          <w:rPr>
            <w:noProof/>
            <w:webHidden/>
          </w:rPr>
          <w:tab/>
        </w:r>
        <w:r>
          <w:rPr>
            <w:noProof/>
            <w:webHidden/>
          </w:rPr>
          <w:fldChar w:fldCharType="begin"/>
        </w:r>
        <w:r>
          <w:rPr>
            <w:noProof/>
            <w:webHidden/>
          </w:rPr>
          <w:instrText xml:space="preserve"> PAGEREF _Toc196289040 \h </w:instrText>
        </w:r>
        <w:r>
          <w:rPr>
            <w:noProof/>
            <w:webHidden/>
          </w:rPr>
        </w:r>
        <w:r>
          <w:rPr>
            <w:noProof/>
            <w:webHidden/>
          </w:rPr>
          <w:fldChar w:fldCharType="separate"/>
        </w:r>
        <w:r w:rsidR="00CF71CE">
          <w:rPr>
            <w:noProof/>
            <w:webHidden/>
          </w:rPr>
          <w:t>73</w:t>
        </w:r>
        <w:r>
          <w:rPr>
            <w:noProof/>
            <w:webHidden/>
          </w:rPr>
          <w:fldChar w:fldCharType="end"/>
        </w:r>
      </w:hyperlink>
    </w:p>
    <w:p w14:paraId="39F1BBD3" w14:textId="1224A218" w:rsidR="00D924BE" w:rsidRDefault="00D924BE">
      <w:pPr>
        <w:pStyle w:val="TableofFigures"/>
        <w:tabs>
          <w:tab w:val="right" w:leader="dot" w:pos="8777"/>
        </w:tabs>
        <w:rPr>
          <w:rFonts w:asciiTheme="minorHAnsi" w:eastAsiaTheme="minorEastAsia" w:hAnsiTheme="minorHAnsi" w:cstheme="minorBidi"/>
          <w:noProof/>
          <w:kern w:val="2"/>
          <w14:ligatures w14:val="standardContextual"/>
        </w:rPr>
      </w:pPr>
      <w:hyperlink w:anchor="_Toc196289041" w:history="1">
        <w:r w:rsidRPr="00A16360">
          <w:rPr>
            <w:rStyle w:val="Hyperlink"/>
            <w:rFonts w:eastAsiaTheme="majorEastAsia"/>
            <w:noProof/>
          </w:rPr>
          <w:t xml:space="preserve">Bảng 34. </w:t>
        </w:r>
        <w:r w:rsidRPr="00A16360">
          <w:rPr>
            <w:rStyle w:val="Hyperlink"/>
            <w:rFonts w:eastAsiaTheme="majorEastAsia"/>
            <w:bCs/>
            <w:noProof/>
          </w:rPr>
          <w:t>Test case kiểm thử chức năng chẩn đoán bệnh trên cây sầu riêng</w:t>
        </w:r>
        <w:r>
          <w:rPr>
            <w:noProof/>
            <w:webHidden/>
          </w:rPr>
          <w:tab/>
        </w:r>
        <w:r>
          <w:rPr>
            <w:noProof/>
            <w:webHidden/>
          </w:rPr>
          <w:fldChar w:fldCharType="begin"/>
        </w:r>
        <w:r>
          <w:rPr>
            <w:noProof/>
            <w:webHidden/>
          </w:rPr>
          <w:instrText xml:space="preserve"> PAGEREF _Toc196289041 \h </w:instrText>
        </w:r>
        <w:r>
          <w:rPr>
            <w:noProof/>
            <w:webHidden/>
          </w:rPr>
        </w:r>
        <w:r>
          <w:rPr>
            <w:noProof/>
            <w:webHidden/>
          </w:rPr>
          <w:fldChar w:fldCharType="separate"/>
        </w:r>
        <w:r w:rsidR="00CF71CE">
          <w:rPr>
            <w:noProof/>
            <w:webHidden/>
          </w:rPr>
          <w:t>73</w:t>
        </w:r>
        <w:r>
          <w:rPr>
            <w:noProof/>
            <w:webHidden/>
          </w:rPr>
          <w:fldChar w:fldCharType="end"/>
        </w:r>
      </w:hyperlink>
    </w:p>
    <w:p w14:paraId="74F8988C" w14:textId="09BF6F4A" w:rsidR="00EE7451" w:rsidRPr="00EE7451" w:rsidRDefault="001930B6" w:rsidP="007A10B8">
      <w:pPr>
        <w:ind w:right="-2"/>
        <w:rPr>
          <w:sz w:val="26"/>
          <w:szCs w:val="26"/>
        </w:rPr>
      </w:pPr>
      <w:r>
        <w:rPr>
          <w:sz w:val="26"/>
          <w:szCs w:val="26"/>
          <w:lang w:eastAsia="en-US"/>
        </w:rPr>
        <w:fldChar w:fldCharType="end"/>
      </w:r>
    </w:p>
    <w:p w14:paraId="48EE401C" w14:textId="77777777" w:rsidR="00EE7451" w:rsidRPr="00EE7451" w:rsidRDefault="00EE7451" w:rsidP="007A10B8">
      <w:pPr>
        <w:ind w:right="-2"/>
        <w:rPr>
          <w:sz w:val="26"/>
          <w:szCs w:val="26"/>
        </w:rPr>
      </w:pPr>
    </w:p>
    <w:p w14:paraId="62FA703B" w14:textId="77777777" w:rsidR="00EE7451" w:rsidRPr="00EE7451" w:rsidRDefault="00EE7451" w:rsidP="007A10B8">
      <w:pPr>
        <w:ind w:right="-2"/>
        <w:rPr>
          <w:sz w:val="26"/>
          <w:szCs w:val="26"/>
        </w:rPr>
      </w:pPr>
    </w:p>
    <w:p w14:paraId="681C8822" w14:textId="77777777" w:rsidR="00EE7451" w:rsidRDefault="00EE7451" w:rsidP="007A10B8">
      <w:pPr>
        <w:ind w:right="-2"/>
        <w:rPr>
          <w:sz w:val="26"/>
          <w:szCs w:val="26"/>
        </w:rPr>
      </w:pPr>
    </w:p>
    <w:p w14:paraId="06F19781" w14:textId="77777777" w:rsidR="00DA6FEE" w:rsidRDefault="00DA6FEE" w:rsidP="007A10B8">
      <w:pPr>
        <w:ind w:right="-2"/>
        <w:rPr>
          <w:sz w:val="26"/>
          <w:szCs w:val="26"/>
        </w:rPr>
      </w:pPr>
    </w:p>
    <w:p w14:paraId="728B1F9E" w14:textId="77777777" w:rsidR="006C2EDA" w:rsidRDefault="006C2EDA" w:rsidP="007A10B8">
      <w:pPr>
        <w:ind w:right="-2"/>
        <w:rPr>
          <w:sz w:val="26"/>
          <w:szCs w:val="26"/>
        </w:rPr>
      </w:pPr>
    </w:p>
    <w:p w14:paraId="0906A1BA" w14:textId="77777777" w:rsidR="00DA6FEE" w:rsidRDefault="00DA6FEE" w:rsidP="007A10B8">
      <w:pPr>
        <w:ind w:right="-2"/>
        <w:rPr>
          <w:sz w:val="26"/>
          <w:szCs w:val="26"/>
        </w:rPr>
      </w:pPr>
    </w:p>
    <w:p w14:paraId="2066519C" w14:textId="77777777" w:rsidR="00DA6FEE" w:rsidRDefault="00DA6FEE" w:rsidP="007A10B8">
      <w:pPr>
        <w:ind w:right="-2"/>
        <w:rPr>
          <w:sz w:val="26"/>
          <w:szCs w:val="26"/>
        </w:rPr>
      </w:pPr>
    </w:p>
    <w:p w14:paraId="2DE3EBEB" w14:textId="77777777" w:rsidR="00DA6FEE" w:rsidRPr="00EE7451" w:rsidRDefault="00DA6FEE" w:rsidP="007A10B8">
      <w:pPr>
        <w:ind w:right="-2"/>
        <w:rPr>
          <w:sz w:val="26"/>
          <w:szCs w:val="26"/>
        </w:rPr>
      </w:pPr>
    </w:p>
    <w:p w14:paraId="23CD7C4E" w14:textId="77777777" w:rsidR="00EE7451" w:rsidRDefault="00EE7451" w:rsidP="007A10B8">
      <w:pPr>
        <w:ind w:right="-2"/>
        <w:rPr>
          <w:sz w:val="26"/>
          <w:szCs w:val="26"/>
        </w:rPr>
      </w:pPr>
    </w:p>
    <w:p w14:paraId="32EC08DF" w14:textId="77777777" w:rsidR="005A42F4" w:rsidRDefault="005A42F4" w:rsidP="007A10B8">
      <w:pPr>
        <w:ind w:right="-2"/>
        <w:rPr>
          <w:sz w:val="26"/>
          <w:szCs w:val="26"/>
        </w:rPr>
      </w:pPr>
    </w:p>
    <w:p w14:paraId="46E73723" w14:textId="77777777" w:rsidR="00B45CDF" w:rsidRPr="00EE7451" w:rsidRDefault="00B45CDF" w:rsidP="007A10B8">
      <w:pPr>
        <w:ind w:right="-2"/>
        <w:rPr>
          <w:sz w:val="26"/>
          <w:szCs w:val="26"/>
        </w:rPr>
      </w:pPr>
    </w:p>
    <w:p w14:paraId="680A4303" w14:textId="023643D9" w:rsidR="00EE7451" w:rsidRPr="00B45CDF" w:rsidRDefault="001930B6" w:rsidP="001930B6">
      <w:pPr>
        <w:spacing w:after="240"/>
        <w:ind w:right="-2"/>
        <w:jc w:val="center"/>
        <w:rPr>
          <w:b/>
          <w:bCs/>
          <w:sz w:val="26"/>
          <w:szCs w:val="26"/>
        </w:rPr>
      </w:pPr>
      <w:r w:rsidRPr="00B45CDF">
        <w:rPr>
          <w:b/>
          <w:bCs/>
          <w:sz w:val="26"/>
          <w:szCs w:val="26"/>
        </w:rPr>
        <w:t>DANH MỤC THUẬT NGỮ VIẾT TẮT</w:t>
      </w:r>
    </w:p>
    <w:tbl>
      <w:tblPr>
        <w:tblStyle w:val="TableGrid"/>
        <w:tblW w:w="9214" w:type="dxa"/>
        <w:tblLook w:val="04A0" w:firstRow="1" w:lastRow="0" w:firstColumn="1" w:lastColumn="0" w:noHBand="0" w:noVBand="1"/>
      </w:tblPr>
      <w:tblGrid>
        <w:gridCol w:w="988"/>
        <w:gridCol w:w="2976"/>
        <w:gridCol w:w="5250"/>
      </w:tblGrid>
      <w:tr w:rsidR="001930B6" w:rsidRPr="001C59FF" w14:paraId="20591176" w14:textId="77777777" w:rsidTr="00EF55A1">
        <w:trPr>
          <w:trHeight w:val="541"/>
        </w:trPr>
        <w:tc>
          <w:tcPr>
            <w:tcW w:w="988" w:type="dxa"/>
          </w:tcPr>
          <w:p w14:paraId="7075D16B" w14:textId="77777777" w:rsidR="001930B6" w:rsidRPr="001C59FF" w:rsidRDefault="001930B6" w:rsidP="009672BE">
            <w:pPr>
              <w:spacing w:line="288" w:lineRule="auto"/>
              <w:rPr>
                <w:sz w:val="26"/>
                <w:szCs w:val="26"/>
              </w:rPr>
            </w:pPr>
            <w:r w:rsidRPr="001C59FF">
              <w:rPr>
                <w:sz w:val="26"/>
                <w:szCs w:val="26"/>
              </w:rPr>
              <w:t>AI</w:t>
            </w:r>
          </w:p>
        </w:tc>
        <w:tc>
          <w:tcPr>
            <w:tcW w:w="2976" w:type="dxa"/>
          </w:tcPr>
          <w:p w14:paraId="72EFF852" w14:textId="77777777" w:rsidR="001930B6" w:rsidRPr="001C59FF" w:rsidRDefault="001930B6" w:rsidP="009672BE">
            <w:pPr>
              <w:spacing w:line="288" w:lineRule="auto"/>
              <w:jc w:val="both"/>
              <w:rPr>
                <w:sz w:val="26"/>
                <w:szCs w:val="26"/>
              </w:rPr>
            </w:pPr>
            <w:r w:rsidRPr="001C59FF">
              <w:rPr>
                <w:sz w:val="26"/>
                <w:szCs w:val="26"/>
              </w:rPr>
              <w:t>Artificial Intelligence</w:t>
            </w:r>
          </w:p>
        </w:tc>
        <w:tc>
          <w:tcPr>
            <w:tcW w:w="5250" w:type="dxa"/>
          </w:tcPr>
          <w:p w14:paraId="7B1644C4" w14:textId="3C8CF1A7" w:rsidR="001930B6" w:rsidRPr="001C59FF" w:rsidRDefault="001930B6" w:rsidP="009672BE">
            <w:pPr>
              <w:spacing w:line="288" w:lineRule="auto"/>
              <w:jc w:val="both"/>
              <w:rPr>
                <w:sz w:val="26"/>
                <w:szCs w:val="26"/>
              </w:rPr>
            </w:pPr>
            <w:r w:rsidRPr="001C59FF">
              <w:rPr>
                <w:sz w:val="26"/>
                <w:szCs w:val="26"/>
              </w:rPr>
              <w:t>Lĩnh vực khoa học máy tính chuyên giải quyết các vấn đề nhận thức thường liên quan đến trí tuệ con người</w:t>
            </w:r>
            <w:r w:rsidR="001F7093">
              <w:rPr>
                <w:sz w:val="26"/>
                <w:szCs w:val="26"/>
              </w:rPr>
              <w:t>.</w:t>
            </w:r>
          </w:p>
        </w:tc>
      </w:tr>
      <w:tr w:rsidR="001930B6" w:rsidRPr="001C59FF" w14:paraId="17D26F37" w14:textId="77777777" w:rsidTr="00EF55A1">
        <w:trPr>
          <w:trHeight w:val="671"/>
        </w:trPr>
        <w:tc>
          <w:tcPr>
            <w:tcW w:w="988" w:type="dxa"/>
          </w:tcPr>
          <w:p w14:paraId="13FF91E5" w14:textId="77777777" w:rsidR="001930B6" w:rsidRPr="001C59FF" w:rsidRDefault="001930B6" w:rsidP="009672BE">
            <w:pPr>
              <w:spacing w:line="288" w:lineRule="auto"/>
              <w:rPr>
                <w:sz w:val="26"/>
                <w:szCs w:val="26"/>
              </w:rPr>
            </w:pPr>
            <w:r w:rsidRPr="001C59FF">
              <w:rPr>
                <w:sz w:val="26"/>
                <w:szCs w:val="26"/>
              </w:rPr>
              <w:t>YOLO</w:t>
            </w:r>
          </w:p>
        </w:tc>
        <w:tc>
          <w:tcPr>
            <w:tcW w:w="2976" w:type="dxa"/>
          </w:tcPr>
          <w:p w14:paraId="4E8CB03E" w14:textId="77777777" w:rsidR="001930B6" w:rsidRPr="001C59FF" w:rsidRDefault="001930B6" w:rsidP="009672BE">
            <w:pPr>
              <w:spacing w:line="288" w:lineRule="auto"/>
              <w:jc w:val="both"/>
              <w:rPr>
                <w:sz w:val="26"/>
                <w:szCs w:val="26"/>
              </w:rPr>
            </w:pPr>
            <w:r w:rsidRPr="001C59FF">
              <w:rPr>
                <w:sz w:val="26"/>
                <w:szCs w:val="26"/>
              </w:rPr>
              <w:t>You Only Look Once</w:t>
            </w:r>
          </w:p>
        </w:tc>
        <w:tc>
          <w:tcPr>
            <w:tcW w:w="5250" w:type="dxa"/>
          </w:tcPr>
          <w:p w14:paraId="06522141" w14:textId="7C2BEF6C" w:rsidR="001930B6" w:rsidRPr="001C59FF" w:rsidRDefault="001930B6" w:rsidP="009672BE">
            <w:pPr>
              <w:spacing w:line="288" w:lineRule="auto"/>
              <w:jc w:val="both"/>
              <w:rPr>
                <w:sz w:val="26"/>
                <w:szCs w:val="26"/>
              </w:rPr>
            </w:pPr>
            <w:r w:rsidRPr="001C59FF">
              <w:rPr>
                <w:sz w:val="26"/>
                <w:szCs w:val="26"/>
              </w:rPr>
              <w:t>Là thuật toán học sâu sử dụng cho mục đích phát hiện đối tượng</w:t>
            </w:r>
            <w:r w:rsidR="001F7093">
              <w:rPr>
                <w:sz w:val="26"/>
                <w:szCs w:val="26"/>
              </w:rPr>
              <w:t>.</w:t>
            </w:r>
          </w:p>
        </w:tc>
      </w:tr>
      <w:tr w:rsidR="001930B6" w:rsidRPr="001C59FF" w14:paraId="17380F16" w14:textId="77777777" w:rsidTr="00EF55A1">
        <w:trPr>
          <w:trHeight w:val="671"/>
        </w:trPr>
        <w:tc>
          <w:tcPr>
            <w:tcW w:w="988" w:type="dxa"/>
          </w:tcPr>
          <w:p w14:paraId="7F015815" w14:textId="2B8475E1" w:rsidR="001930B6" w:rsidRPr="001C59FF" w:rsidRDefault="001930B6" w:rsidP="009672BE">
            <w:pPr>
              <w:spacing w:line="288" w:lineRule="auto"/>
              <w:rPr>
                <w:sz w:val="26"/>
                <w:szCs w:val="26"/>
              </w:rPr>
            </w:pPr>
            <w:r w:rsidRPr="001C59FF">
              <w:rPr>
                <w:sz w:val="26"/>
                <w:szCs w:val="26"/>
              </w:rPr>
              <w:t>API</w:t>
            </w:r>
          </w:p>
        </w:tc>
        <w:tc>
          <w:tcPr>
            <w:tcW w:w="2976" w:type="dxa"/>
          </w:tcPr>
          <w:p w14:paraId="009B8D56" w14:textId="35759BB7" w:rsidR="001930B6" w:rsidRPr="001930B6" w:rsidRDefault="001930B6" w:rsidP="009672BE">
            <w:pPr>
              <w:spacing w:line="288" w:lineRule="auto"/>
              <w:jc w:val="both"/>
              <w:rPr>
                <w:sz w:val="26"/>
                <w:szCs w:val="26"/>
              </w:rPr>
            </w:pPr>
            <w:r w:rsidRPr="001930B6">
              <w:rPr>
                <w:sz w:val="26"/>
                <w:szCs w:val="26"/>
              </w:rPr>
              <w:t>Application</w:t>
            </w:r>
            <w:r w:rsidR="001C59FF">
              <w:rPr>
                <w:sz w:val="26"/>
                <w:szCs w:val="26"/>
              </w:rPr>
              <w:t xml:space="preserve"> </w:t>
            </w:r>
            <w:r w:rsidRPr="001930B6">
              <w:rPr>
                <w:sz w:val="26"/>
                <w:szCs w:val="26"/>
              </w:rPr>
              <w:t xml:space="preserve">Programming </w:t>
            </w:r>
          </w:p>
          <w:p w14:paraId="719D2C4A" w14:textId="6A89C3F4" w:rsidR="001930B6" w:rsidRPr="001C59FF" w:rsidRDefault="001930B6" w:rsidP="009672BE">
            <w:pPr>
              <w:spacing w:line="288" w:lineRule="auto"/>
              <w:jc w:val="both"/>
              <w:rPr>
                <w:sz w:val="26"/>
                <w:szCs w:val="26"/>
              </w:rPr>
            </w:pPr>
            <w:r w:rsidRPr="001C59FF">
              <w:rPr>
                <w:sz w:val="26"/>
                <w:szCs w:val="26"/>
              </w:rPr>
              <w:t>Interface</w:t>
            </w:r>
          </w:p>
        </w:tc>
        <w:tc>
          <w:tcPr>
            <w:tcW w:w="5250" w:type="dxa"/>
          </w:tcPr>
          <w:p w14:paraId="3035E15B" w14:textId="77777777" w:rsidR="001C59FF" w:rsidRPr="001C59FF" w:rsidRDefault="001C59FF" w:rsidP="009672BE">
            <w:pPr>
              <w:spacing w:line="288" w:lineRule="auto"/>
              <w:jc w:val="both"/>
              <w:rPr>
                <w:sz w:val="26"/>
                <w:szCs w:val="26"/>
              </w:rPr>
            </w:pPr>
            <w:r w:rsidRPr="001C59FF">
              <w:rPr>
                <w:sz w:val="26"/>
                <w:szCs w:val="26"/>
              </w:rPr>
              <w:t xml:space="preserve">Phương thức trung gian kết nối các ứng </w:t>
            </w:r>
          </w:p>
          <w:p w14:paraId="35B90D18" w14:textId="7436FA44" w:rsidR="001930B6" w:rsidRPr="001C59FF" w:rsidRDefault="001C59FF" w:rsidP="009672BE">
            <w:pPr>
              <w:spacing w:line="288" w:lineRule="auto"/>
              <w:jc w:val="both"/>
              <w:rPr>
                <w:sz w:val="26"/>
                <w:szCs w:val="26"/>
              </w:rPr>
            </w:pPr>
            <w:r w:rsidRPr="001C59FF">
              <w:rPr>
                <w:sz w:val="26"/>
                <w:szCs w:val="26"/>
              </w:rPr>
              <w:t>dụng và thư viện khác nhau</w:t>
            </w:r>
            <w:r w:rsidR="001F7093">
              <w:rPr>
                <w:sz w:val="26"/>
                <w:szCs w:val="26"/>
              </w:rPr>
              <w:t>.</w:t>
            </w:r>
          </w:p>
        </w:tc>
      </w:tr>
      <w:tr w:rsidR="00032A39" w:rsidRPr="001C59FF" w14:paraId="4FD8DE31" w14:textId="77777777" w:rsidTr="00EF55A1">
        <w:trPr>
          <w:trHeight w:val="671"/>
          <w:ins w:id="0" w:author="Thuận Hồ" w:date="2025-04-18T06:42:00Z"/>
        </w:trPr>
        <w:tc>
          <w:tcPr>
            <w:tcW w:w="988" w:type="dxa"/>
          </w:tcPr>
          <w:p w14:paraId="1CFDD518" w14:textId="02F580A1" w:rsidR="00032A39" w:rsidRPr="001C59FF" w:rsidRDefault="00032A39" w:rsidP="009672BE">
            <w:pPr>
              <w:spacing w:line="288" w:lineRule="auto"/>
              <w:rPr>
                <w:ins w:id="1" w:author="Thuận Hồ" w:date="2025-04-18T06:42:00Z" w16du:dateUtc="2025-04-17T23:42:00Z"/>
                <w:sz w:val="26"/>
                <w:szCs w:val="26"/>
              </w:rPr>
            </w:pPr>
            <w:ins w:id="2" w:author="Thuận Hồ" w:date="2025-04-18T06:42:00Z" w16du:dateUtc="2025-04-17T23:42:00Z">
              <w:r>
                <w:rPr>
                  <w:sz w:val="26"/>
                  <w:szCs w:val="26"/>
                </w:rPr>
                <w:t>ML</w:t>
              </w:r>
            </w:ins>
          </w:p>
        </w:tc>
        <w:tc>
          <w:tcPr>
            <w:tcW w:w="2976" w:type="dxa"/>
          </w:tcPr>
          <w:p w14:paraId="50E4AB19" w14:textId="790B3EF6" w:rsidR="00032A39" w:rsidRPr="001930B6" w:rsidRDefault="00032A39" w:rsidP="009672BE">
            <w:pPr>
              <w:spacing w:line="288" w:lineRule="auto"/>
              <w:rPr>
                <w:ins w:id="3" w:author="Thuận Hồ" w:date="2025-04-18T06:42:00Z" w16du:dateUtc="2025-04-17T23:42:00Z"/>
                <w:sz w:val="26"/>
                <w:szCs w:val="26"/>
              </w:rPr>
            </w:pPr>
            <w:ins w:id="4" w:author="Thuận Hồ" w:date="2025-04-18T06:42:00Z" w16du:dateUtc="2025-04-17T23:42:00Z">
              <w:r>
                <w:rPr>
                  <w:sz w:val="26"/>
                  <w:szCs w:val="26"/>
                </w:rPr>
                <w:t>Machine</w:t>
              </w:r>
            </w:ins>
            <w:ins w:id="5" w:author="Thuận Hồ" w:date="2025-04-18T06:43:00Z" w16du:dateUtc="2025-04-17T23:43:00Z">
              <w:r>
                <w:rPr>
                  <w:sz w:val="26"/>
                  <w:szCs w:val="26"/>
                </w:rPr>
                <w:t xml:space="preserve"> Learning</w:t>
              </w:r>
            </w:ins>
          </w:p>
        </w:tc>
        <w:tc>
          <w:tcPr>
            <w:tcW w:w="5250" w:type="dxa"/>
          </w:tcPr>
          <w:p w14:paraId="6F84AC74" w14:textId="7DB0703C" w:rsidR="00032A39" w:rsidRPr="001C59FF" w:rsidRDefault="00032A39" w:rsidP="009672BE">
            <w:pPr>
              <w:spacing w:line="288" w:lineRule="auto"/>
              <w:jc w:val="both"/>
              <w:rPr>
                <w:ins w:id="6" w:author="Thuận Hồ" w:date="2025-04-18T06:42:00Z" w16du:dateUtc="2025-04-17T23:42:00Z"/>
                <w:sz w:val="26"/>
                <w:szCs w:val="26"/>
              </w:rPr>
            </w:pPr>
            <w:ins w:id="7" w:author="Thuận Hồ" w:date="2025-04-18T06:43:00Z" w16du:dateUtc="2025-04-17T23:43:00Z">
              <w:r>
                <w:rPr>
                  <w:sz w:val="26"/>
                  <w:szCs w:val="26"/>
                </w:rPr>
                <w:t>Một nhánh của trí tuệ nhân tạo, một l</w:t>
              </w:r>
            </w:ins>
            <w:ins w:id="8" w:author="Thuận Hồ" w:date="2025-04-18T06:44:00Z" w16du:dateUtc="2025-04-17T23:44:00Z">
              <w:r>
                <w:rPr>
                  <w:sz w:val="26"/>
                  <w:szCs w:val="26"/>
                </w:rPr>
                <w:t>ĩnh vực nghiên cứu cho phép máy tính có khả năng cải thiện chính bản thân dưaj trên dữ liệu mẫu.</w:t>
              </w:r>
            </w:ins>
          </w:p>
        </w:tc>
      </w:tr>
      <w:tr w:rsidR="009B69C7" w:rsidRPr="001C59FF" w14:paraId="560719F0" w14:textId="77777777" w:rsidTr="00EF55A1">
        <w:trPr>
          <w:trHeight w:val="671"/>
        </w:trPr>
        <w:tc>
          <w:tcPr>
            <w:tcW w:w="988" w:type="dxa"/>
          </w:tcPr>
          <w:p w14:paraId="71D3DA1B" w14:textId="4B74FD42" w:rsidR="009B69C7" w:rsidRDefault="009B69C7" w:rsidP="009672BE">
            <w:pPr>
              <w:spacing w:line="288" w:lineRule="auto"/>
              <w:rPr>
                <w:sz w:val="26"/>
                <w:szCs w:val="26"/>
              </w:rPr>
            </w:pPr>
            <w:r>
              <w:rPr>
                <w:sz w:val="26"/>
                <w:szCs w:val="26"/>
              </w:rPr>
              <w:t>COD</w:t>
            </w:r>
          </w:p>
        </w:tc>
        <w:tc>
          <w:tcPr>
            <w:tcW w:w="2976" w:type="dxa"/>
          </w:tcPr>
          <w:p w14:paraId="67633744" w14:textId="360EAFD8" w:rsidR="009B69C7" w:rsidRDefault="009B69C7" w:rsidP="009672BE">
            <w:pPr>
              <w:spacing w:line="288" w:lineRule="auto"/>
              <w:rPr>
                <w:sz w:val="26"/>
                <w:szCs w:val="26"/>
              </w:rPr>
            </w:pPr>
            <w:r w:rsidRPr="009B69C7">
              <w:rPr>
                <w:sz w:val="26"/>
                <w:szCs w:val="26"/>
              </w:rPr>
              <w:t>Cash On Delivery</w:t>
            </w:r>
          </w:p>
        </w:tc>
        <w:tc>
          <w:tcPr>
            <w:tcW w:w="5250" w:type="dxa"/>
          </w:tcPr>
          <w:p w14:paraId="644C1679" w14:textId="7D16F160" w:rsidR="009B69C7" w:rsidRDefault="009B69C7" w:rsidP="009672BE">
            <w:pPr>
              <w:spacing w:line="288" w:lineRule="auto"/>
              <w:jc w:val="both"/>
              <w:rPr>
                <w:sz w:val="26"/>
                <w:szCs w:val="26"/>
              </w:rPr>
            </w:pPr>
            <w:r>
              <w:rPr>
                <w:sz w:val="26"/>
                <w:szCs w:val="26"/>
              </w:rPr>
              <w:t>Phương thức thanh toán khi nhận hàng</w:t>
            </w:r>
            <w:r w:rsidR="001F7093">
              <w:rPr>
                <w:sz w:val="26"/>
                <w:szCs w:val="26"/>
              </w:rPr>
              <w:t>.</w:t>
            </w:r>
          </w:p>
        </w:tc>
      </w:tr>
      <w:tr w:rsidR="009B69C7" w:rsidRPr="001C59FF" w14:paraId="6ADD6726" w14:textId="77777777" w:rsidTr="00EF55A1">
        <w:trPr>
          <w:trHeight w:val="671"/>
        </w:trPr>
        <w:tc>
          <w:tcPr>
            <w:tcW w:w="988" w:type="dxa"/>
          </w:tcPr>
          <w:p w14:paraId="05903B8C" w14:textId="4867B7F5" w:rsidR="009B69C7" w:rsidRDefault="009B69C7" w:rsidP="009672BE">
            <w:pPr>
              <w:spacing w:line="288" w:lineRule="auto"/>
              <w:rPr>
                <w:sz w:val="26"/>
                <w:szCs w:val="26"/>
              </w:rPr>
            </w:pPr>
            <w:r w:rsidRPr="009B69C7">
              <w:rPr>
                <w:sz w:val="26"/>
                <w:szCs w:val="26"/>
              </w:rPr>
              <w:t>MVC</w:t>
            </w:r>
          </w:p>
        </w:tc>
        <w:tc>
          <w:tcPr>
            <w:tcW w:w="2976" w:type="dxa"/>
          </w:tcPr>
          <w:p w14:paraId="094925BB" w14:textId="5EDC6651" w:rsidR="009B69C7" w:rsidRDefault="009B69C7" w:rsidP="009672BE">
            <w:pPr>
              <w:spacing w:line="288" w:lineRule="auto"/>
              <w:rPr>
                <w:sz w:val="26"/>
                <w:szCs w:val="26"/>
              </w:rPr>
            </w:pPr>
            <w:r>
              <w:rPr>
                <w:sz w:val="26"/>
                <w:szCs w:val="26"/>
              </w:rPr>
              <w:t>Model-View-Controller</w:t>
            </w:r>
          </w:p>
        </w:tc>
        <w:tc>
          <w:tcPr>
            <w:tcW w:w="5250" w:type="dxa"/>
          </w:tcPr>
          <w:p w14:paraId="56392F6E" w14:textId="7C3E4CD8" w:rsidR="009B69C7" w:rsidRDefault="009B69C7" w:rsidP="009672BE">
            <w:pPr>
              <w:spacing w:line="288" w:lineRule="auto"/>
              <w:jc w:val="both"/>
              <w:rPr>
                <w:sz w:val="26"/>
                <w:szCs w:val="26"/>
              </w:rPr>
            </w:pPr>
            <w:r>
              <w:rPr>
                <w:sz w:val="26"/>
                <w:szCs w:val="26"/>
              </w:rPr>
              <w:t>Mô hình thiết kế được sử dụng trong kỹ thuật lập trình</w:t>
            </w:r>
            <w:r w:rsidR="001F7093">
              <w:rPr>
                <w:sz w:val="26"/>
                <w:szCs w:val="26"/>
              </w:rPr>
              <w:t>.</w:t>
            </w:r>
          </w:p>
        </w:tc>
      </w:tr>
      <w:tr w:rsidR="009B69C7" w:rsidRPr="001C59FF" w14:paraId="4030CD65" w14:textId="77777777" w:rsidTr="00EF55A1">
        <w:trPr>
          <w:trHeight w:val="671"/>
        </w:trPr>
        <w:tc>
          <w:tcPr>
            <w:tcW w:w="988" w:type="dxa"/>
          </w:tcPr>
          <w:p w14:paraId="1A8ED718" w14:textId="776F602B" w:rsidR="009B69C7" w:rsidRDefault="009B69C7" w:rsidP="009672BE">
            <w:pPr>
              <w:spacing w:line="288" w:lineRule="auto"/>
              <w:rPr>
                <w:sz w:val="26"/>
                <w:szCs w:val="26"/>
              </w:rPr>
            </w:pPr>
            <w:r>
              <w:rPr>
                <w:sz w:val="26"/>
                <w:szCs w:val="26"/>
              </w:rPr>
              <w:t>HTML</w:t>
            </w:r>
          </w:p>
        </w:tc>
        <w:tc>
          <w:tcPr>
            <w:tcW w:w="2976" w:type="dxa"/>
          </w:tcPr>
          <w:p w14:paraId="74DE8696" w14:textId="36F729F2" w:rsidR="009B69C7" w:rsidRDefault="009672BE" w:rsidP="009672BE">
            <w:pPr>
              <w:spacing w:line="288" w:lineRule="auto"/>
              <w:rPr>
                <w:sz w:val="26"/>
                <w:szCs w:val="26"/>
              </w:rPr>
            </w:pPr>
            <w:r w:rsidRPr="00BA2086">
              <w:rPr>
                <w:bCs/>
                <w:sz w:val="26"/>
                <w:szCs w:val="26"/>
              </w:rPr>
              <w:t>Hypertext Markup Language</w:t>
            </w:r>
          </w:p>
        </w:tc>
        <w:tc>
          <w:tcPr>
            <w:tcW w:w="5250" w:type="dxa"/>
          </w:tcPr>
          <w:p w14:paraId="17DE24A7" w14:textId="5FE8ACE9" w:rsidR="009B69C7" w:rsidRDefault="009672BE" w:rsidP="009672BE">
            <w:pPr>
              <w:spacing w:line="288" w:lineRule="auto"/>
              <w:jc w:val="both"/>
              <w:rPr>
                <w:sz w:val="26"/>
                <w:szCs w:val="26"/>
              </w:rPr>
            </w:pPr>
            <w:r>
              <w:rPr>
                <w:sz w:val="26"/>
                <w:szCs w:val="26"/>
              </w:rPr>
              <w:t>Ngôn ngữ đánh dấu siêu văn bản</w:t>
            </w:r>
            <w:r w:rsidR="001F7093">
              <w:rPr>
                <w:sz w:val="26"/>
                <w:szCs w:val="26"/>
              </w:rPr>
              <w:t>.</w:t>
            </w:r>
          </w:p>
        </w:tc>
      </w:tr>
      <w:tr w:rsidR="009B69C7" w:rsidRPr="001C59FF" w14:paraId="450A609E" w14:textId="77777777" w:rsidTr="00EF55A1">
        <w:trPr>
          <w:trHeight w:val="671"/>
        </w:trPr>
        <w:tc>
          <w:tcPr>
            <w:tcW w:w="988" w:type="dxa"/>
          </w:tcPr>
          <w:p w14:paraId="37F5145E" w14:textId="0B16BB5C" w:rsidR="009B69C7" w:rsidRDefault="009B69C7" w:rsidP="009672BE">
            <w:pPr>
              <w:spacing w:line="288" w:lineRule="auto"/>
              <w:rPr>
                <w:sz w:val="26"/>
                <w:szCs w:val="26"/>
              </w:rPr>
            </w:pPr>
            <w:r>
              <w:rPr>
                <w:sz w:val="26"/>
                <w:szCs w:val="26"/>
              </w:rPr>
              <w:t>CSS</w:t>
            </w:r>
          </w:p>
        </w:tc>
        <w:tc>
          <w:tcPr>
            <w:tcW w:w="2976" w:type="dxa"/>
          </w:tcPr>
          <w:p w14:paraId="501B1BEF" w14:textId="01B24B43" w:rsidR="009B69C7" w:rsidRDefault="009672BE" w:rsidP="009672BE">
            <w:pPr>
              <w:spacing w:line="288" w:lineRule="auto"/>
              <w:rPr>
                <w:sz w:val="26"/>
                <w:szCs w:val="26"/>
              </w:rPr>
            </w:pPr>
            <w:r w:rsidRPr="00BA2086">
              <w:rPr>
                <w:bCs/>
                <w:sz w:val="26"/>
                <w:szCs w:val="26"/>
              </w:rPr>
              <w:t>Cascading Style Sheets</w:t>
            </w:r>
          </w:p>
        </w:tc>
        <w:tc>
          <w:tcPr>
            <w:tcW w:w="5250" w:type="dxa"/>
          </w:tcPr>
          <w:p w14:paraId="3B0B8C19" w14:textId="274D6A03" w:rsidR="009B69C7" w:rsidRDefault="009672BE" w:rsidP="009672BE">
            <w:pPr>
              <w:spacing w:line="288" w:lineRule="auto"/>
              <w:jc w:val="both"/>
              <w:rPr>
                <w:sz w:val="26"/>
                <w:szCs w:val="26"/>
              </w:rPr>
            </w:pPr>
            <w:r>
              <w:rPr>
                <w:sz w:val="26"/>
                <w:szCs w:val="26"/>
              </w:rPr>
              <w:t>Ngôn ngữ tìm và định dạng lại các phần tử HTML</w:t>
            </w:r>
            <w:r w:rsidR="001F7093">
              <w:rPr>
                <w:sz w:val="26"/>
                <w:szCs w:val="26"/>
              </w:rPr>
              <w:t>.</w:t>
            </w:r>
          </w:p>
        </w:tc>
      </w:tr>
      <w:tr w:rsidR="009B69C7" w:rsidRPr="001C59FF" w14:paraId="1532B27E" w14:textId="77777777" w:rsidTr="00EF55A1">
        <w:trPr>
          <w:trHeight w:val="671"/>
        </w:trPr>
        <w:tc>
          <w:tcPr>
            <w:tcW w:w="988" w:type="dxa"/>
          </w:tcPr>
          <w:p w14:paraId="6768B66D" w14:textId="7555DC72" w:rsidR="009B69C7" w:rsidRDefault="009B69C7" w:rsidP="009672BE">
            <w:pPr>
              <w:spacing w:line="288" w:lineRule="auto"/>
              <w:rPr>
                <w:sz w:val="26"/>
                <w:szCs w:val="26"/>
              </w:rPr>
            </w:pPr>
            <w:r>
              <w:rPr>
                <w:sz w:val="26"/>
                <w:szCs w:val="26"/>
              </w:rPr>
              <w:t>PHP</w:t>
            </w:r>
          </w:p>
        </w:tc>
        <w:tc>
          <w:tcPr>
            <w:tcW w:w="2976" w:type="dxa"/>
          </w:tcPr>
          <w:p w14:paraId="372B5C0C" w14:textId="0A7CB5A4" w:rsidR="009B69C7" w:rsidRDefault="009672BE" w:rsidP="009672BE">
            <w:pPr>
              <w:spacing w:line="288" w:lineRule="auto"/>
              <w:rPr>
                <w:sz w:val="26"/>
                <w:szCs w:val="26"/>
              </w:rPr>
            </w:pPr>
            <w:r w:rsidRPr="00BA2086">
              <w:rPr>
                <w:bCs/>
                <w:sz w:val="26"/>
                <w:szCs w:val="26"/>
              </w:rPr>
              <w:t>Hypertext Preprocessor</w:t>
            </w:r>
          </w:p>
        </w:tc>
        <w:tc>
          <w:tcPr>
            <w:tcW w:w="5250" w:type="dxa"/>
          </w:tcPr>
          <w:p w14:paraId="15771A25" w14:textId="0D66440D" w:rsidR="009B69C7" w:rsidRDefault="009672BE" w:rsidP="009672BE">
            <w:pPr>
              <w:spacing w:line="288" w:lineRule="auto"/>
              <w:jc w:val="both"/>
              <w:rPr>
                <w:sz w:val="26"/>
                <w:szCs w:val="26"/>
              </w:rPr>
            </w:pPr>
            <w:r w:rsidRPr="00BA2086">
              <w:rPr>
                <w:bCs/>
                <w:sz w:val="26"/>
                <w:szCs w:val="26"/>
              </w:rPr>
              <w:t>gôn ngữ lập trình kịch bản chủ yếu được dùng để phát triển các ứng dụng web cho máy chủ</w:t>
            </w:r>
            <w:r w:rsidR="001F7093">
              <w:rPr>
                <w:bCs/>
                <w:sz w:val="26"/>
                <w:szCs w:val="26"/>
              </w:rPr>
              <w:t>.</w:t>
            </w:r>
          </w:p>
        </w:tc>
      </w:tr>
    </w:tbl>
    <w:p w14:paraId="4BF9AA19" w14:textId="494706D5" w:rsidR="0061040B" w:rsidRDefault="0061040B" w:rsidP="0061040B">
      <w:pPr>
        <w:ind w:right="-2"/>
        <w:rPr>
          <w:b/>
          <w:bCs/>
          <w:sz w:val="26"/>
          <w:szCs w:val="26"/>
        </w:rPr>
      </w:pPr>
      <w:r>
        <w:rPr>
          <w:b/>
          <w:bCs/>
          <w:sz w:val="26"/>
          <w:szCs w:val="26"/>
        </w:rPr>
        <w:br w:type="page"/>
      </w:r>
    </w:p>
    <w:p w14:paraId="766C5028" w14:textId="0D74915F" w:rsidR="00EE7451" w:rsidRPr="00EE7451" w:rsidRDefault="00EE7451" w:rsidP="007A10B8">
      <w:pPr>
        <w:ind w:right="-2"/>
        <w:jc w:val="center"/>
        <w:rPr>
          <w:b/>
          <w:bCs/>
          <w:sz w:val="26"/>
          <w:szCs w:val="26"/>
        </w:rPr>
      </w:pPr>
      <w:r w:rsidRPr="00EE7451">
        <w:rPr>
          <w:b/>
          <w:bCs/>
          <w:sz w:val="26"/>
          <w:szCs w:val="26"/>
        </w:rPr>
        <w:t>TÓM LƯỢC</w:t>
      </w:r>
    </w:p>
    <w:p w14:paraId="368C3F7E" w14:textId="3686FF44" w:rsidR="00EE7451" w:rsidRPr="00BA2086" w:rsidRDefault="00EE7451" w:rsidP="003A3777">
      <w:pPr>
        <w:spacing w:before="80" w:line="288" w:lineRule="auto"/>
        <w:ind w:firstLine="284"/>
        <w:jc w:val="both"/>
        <w:rPr>
          <w:sz w:val="26"/>
          <w:szCs w:val="26"/>
        </w:rPr>
      </w:pPr>
      <w:r w:rsidRPr="00BA2086">
        <w:rPr>
          <w:sz w:val="26"/>
          <w:szCs w:val="26"/>
        </w:rPr>
        <w:t xml:space="preserve">Website tích hợp AI cho kinh doanh thuốc bảo vệ thực vật là nền tảng thương mại điện tử ứng dụng trí tuệ nhân tạo (AI) nhằm hỗ trợ nông dân và người làm nông nghiệp trong việc chẩn đoán bệnh cây trồng và cung cấp các giải pháp điều trị hiệu quả. Hệ thống sử dụng mô hình AI để phân tích hình ảnh cây trồng mà người dùng tải lên, từ đó </w:t>
      </w:r>
      <w:r w:rsidR="005A7B97">
        <w:rPr>
          <w:sz w:val="26"/>
          <w:szCs w:val="26"/>
        </w:rPr>
        <w:t>chẩn đoán</w:t>
      </w:r>
      <w:r w:rsidRPr="00BA2086">
        <w:rPr>
          <w:sz w:val="26"/>
          <w:szCs w:val="26"/>
        </w:rPr>
        <w:t xml:space="preserve"> chính xác các loại bệnh phổ biến</w:t>
      </w:r>
      <w:r w:rsidR="005A7B97">
        <w:rPr>
          <w:sz w:val="26"/>
          <w:szCs w:val="26"/>
        </w:rPr>
        <w:t xml:space="preserve"> áp dụng cho cây sầu riêng</w:t>
      </w:r>
      <w:r w:rsidRPr="00BA2086">
        <w:rPr>
          <w:sz w:val="26"/>
          <w:szCs w:val="26"/>
        </w:rPr>
        <w:t>. Dựa trên kết quả chẩn đoán, website sẽ gợi ý các sản phẩm thuốc bảo vệ thực vật phù hợp. Ngoài ra hệ thống còn có giao diện dễ sử dụng, các tính năng bảo mật được chú trọng, đảm bảo được tính bảo mật thông tin của khách hàng, các mặt hàng được cập nhật liên tục, quy trình đặt hàng nhanh chóng và thuận lợi, giúp cho người dùng hài lòng với trải nghiệm tại website.</w:t>
      </w:r>
    </w:p>
    <w:p w14:paraId="3D6C9DF0" w14:textId="77777777" w:rsidR="00EE7451" w:rsidRDefault="00EE7451" w:rsidP="003A3777">
      <w:pPr>
        <w:spacing w:before="80" w:line="288" w:lineRule="auto"/>
        <w:ind w:firstLine="284"/>
        <w:jc w:val="both"/>
        <w:rPr>
          <w:sz w:val="26"/>
          <w:szCs w:val="26"/>
        </w:rPr>
      </w:pPr>
      <w:r w:rsidRPr="00BA2086">
        <w:rPr>
          <w:sz w:val="26"/>
          <w:szCs w:val="26"/>
        </w:rPr>
        <w:t>Với các tính năng tiện ích, giao diện thân thiện và thông tin minh bạch, nền tảng không chỉ giúp nông dân tiết kiệm thời gian, giảm chi phí mà còn nâng cao năng suất và chất lượng cây trồng. Điều này góp phần thúc đẩy ứng dụng công nghệ vào nền nông nghiệp thông minh, giúp nông dân làm việc hiệu quả hơn và bảo vệ môi trường bền vững.</w:t>
      </w:r>
    </w:p>
    <w:p w14:paraId="6A2B6864" w14:textId="471B1F0F" w:rsidR="00EE7451" w:rsidRDefault="005A7B97" w:rsidP="0061040B">
      <w:pPr>
        <w:spacing w:before="80" w:line="288" w:lineRule="auto"/>
        <w:ind w:firstLine="284"/>
        <w:jc w:val="both"/>
        <w:rPr>
          <w:sz w:val="26"/>
          <w:szCs w:val="26"/>
        </w:rPr>
      </w:pPr>
      <w:r>
        <w:rPr>
          <w:sz w:val="26"/>
          <w:szCs w:val="26"/>
        </w:rPr>
        <w:t>Từ khoá: cửa hàng thuốc bảo vệ thực vật, chẩn đoán bệnh cây trồng, YOLO</w:t>
      </w:r>
      <w:r w:rsidR="00DF6745">
        <w:rPr>
          <w:sz w:val="26"/>
          <w:szCs w:val="26"/>
        </w:rPr>
        <w:t>v</w:t>
      </w:r>
      <w:r>
        <w:rPr>
          <w:sz w:val="26"/>
          <w:szCs w:val="26"/>
        </w:rPr>
        <w:t>11, tập dữ liệu bệnh trên lá cây sầu riêng,</w:t>
      </w:r>
      <w:r w:rsidR="00DD0DE4">
        <w:rPr>
          <w:sz w:val="26"/>
          <w:szCs w:val="26"/>
        </w:rPr>
        <w:t>…</w:t>
      </w:r>
    </w:p>
    <w:p w14:paraId="4BBB6D72" w14:textId="77777777" w:rsidR="0061040B" w:rsidRDefault="0061040B" w:rsidP="0096647C">
      <w:pPr>
        <w:spacing w:line="288" w:lineRule="auto"/>
        <w:jc w:val="center"/>
        <w:rPr>
          <w:b/>
          <w:bCs/>
          <w:sz w:val="26"/>
          <w:szCs w:val="26"/>
        </w:rPr>
      </w:pPr>
      <w:r>
        <w:rPr>
          <w:b/>
          <w:bCs/>
          <w:sz w:val="26"/>
          <w:szCs w:val="26"/>
        </w:rPr>
        <w:br w:type="page"/>
      </w:r>
    </w:p>
    <w:p w14:paraId="150C8A68" w14:textId="1E26A602" w:rsidR="00EE7451" w:rsidRPr="00EE7451" w:rsidRDefault="00EE7451" w:rsidP="0096647C">
      <w:pPr>
        <w:spacing w:line="288" w:lineRule="auto"/>
        <w:jc w:val="center"/>
        <w:rPr>
          <w:b/>
          <w:bCs/>
          <w:sz w:val="26"/>
          <w:szCs w:val="26"/>
        </w:rPr>
      </w:pPr>
      <w:r w:rsidRPr="00EE7451">
        <w:rPr>
          <w:b/>
          <w:bCs/>
          <w:sz w:val="26"/>
          <w:szCs w:val="26"/>
        </w:rPr>
        <w:t>ABSTRACT</w:t>
      </w:r>
    </w:p>
    <w:p w14:paraId="10E00424" w14:textId="0D2AF92D" w:rsidR="0096647C" w:rsidRPr="0096647C" w:rsidRDefault="0096647C" w:rsidP="0096647C">
      <w:pPr>
        <w:spacing w:line="288" w:lineRule="auto"/>
        <w:ind w:firstLine="284"/>
        <w:jc w:val="both"/>
        <w:rPr>
          <w:sz w:val="26"/>
          <w:szCs w:val="26"/>
        </w:rPr>
      </w:pPr>
      <w:r w:rsidRPr="0096647C">
        <w:rPr>
          <w:sz w:val="26"/>
          <w:szCs w:val="26"/>
        </w:rPr>
        <w:t>The AI-integrated website for plant protection product businesses is an ecommerce platform that applies artificial intelligence (AI) to support farmers and agricultural workers in diagnosing crop diseases and providing effective treatment solutions. The system utilizes AI models to analyze images of crop</w:t>
      </w:r>
      <w:r w:rsidR="00836F59">
        <w:rPr>
          <w:sz w:val="26"/>
          <w:szCs w:val="26"/>
        </w:rPr>
        <w:t xml:space="preserve"> </w:t>
      </w:r>
      <w:r w:rsidRPr="0096647C">
        <w:rPr>
          <w:sz w:val="26"/>
          <w:szCs w:val="26"/>
        </w:rPr>
        <w:t>specifically durian trees</w:t>
      </w:r>
      <w:r w:rsidR="00836F59">
        <w:rPr>
          <w:sz w:val="26"/>
          <w:szCs w:val="26"/>
        </w:rPr>
        <w:t xml:space="preserve"> </w:t>
      </w:r>
      <w:r w:rsidRPr="0096647C">
        <w:rPr>
          <w:sz w:val="26"/>
          <w:szCs w:val="26"/>
        </w:rPr>
        <w:t>uploaded by users, enabling accurate identification of common diseases. Based on the diagnostic results, the website recommends suitable plant protection products.In addition to disease diagnosis, the platform offers a user</w:t>
      </w:r>
      <w:r w:rsidR="00836F59">
        <w:rPr>
          <w:sz w:val="26"/>
          <w:szCs w:val="26"/>
        </w:rPr>
        <w:t xml:space="preserve"> </w:t>
      </w:r>
      <w:r w:rsidRPr="0096647C">
        <w:rPr>
          <w:sz w:val="26"/>
          <w:szCs w:val="26"/>
        </w:rPr>
        <w:t>friendly interface, emphasizes data security, ensures continuous product updates, and provides a fast and convenient ordering process. These features aim to enhance user satisfaction and build trust.</w:t>
      </w:r>
    </w:p>
    <w:p w14:paraId="3D9DA675" w14:textId="317E7284" w:rsidR="0096647C" w:rsidRPr="0096647C" w:rsidRDefault="0096647C" w:rsidP="0096647C">
      <w:pPr>
        <w:spacing w:line="288" w:lineRule="auto"/>
        <w:ind w:firstLine="284"/>
        <w:jc w:val="both"/>
        <w:rPr>
          <w:sz w:val="26"/>
          <w:szCs w:val="26"/>
        </w:rPr>
      </w:pPr>
      <w:r w:rsidRPr="0096647C">
        <w:rPr>
          <w:sz w:val="26"/>
          <w:szCs w:val="26"/>
        </w:rPr>
        <w:t>With its practical utilities, intuitive interface, and transparent information, the platform not only helps farmers save time and reduce costs but also increases productivity and crop quality. This contributes to the advancement of smart agriculture by enabling farmers to work more efficiently while promoting sustainable environmental protection.</w:t>
      </w:r>
    </w:p>
    <w:p w14:paraId="390D835B" w14:textId="50DE1723" w:rsidR="0096647C" w:rsidRPr="0096647C" w:rsidRDefault="0096647C" w:rsidP="0061040B">
      <w:pPr>
        <w:spacing w:line="288" w:lineRule="auto"/>
        <w:ind w:firstLine="284"/>
        <w:rPr>
          <w:sz w:val="26"/>
          <w:szCs w:val="26"/>
        </w:rPr>
      </w:pPr>
      <w:r w:rsidRPr="0096647C">
        <w:rPr>
          <w:sz w:val="26"/>
          <w:szCs w:val="26"/>
        </w:rPr>
        <w:t>Keywords: plant protection product store, crop disease diagnosis, YOLOv11, durian leaf disease dataset,</w:t>
      </w:r>
      <w:bookmarkStart w:id="9" w:name="_Toc184452697"/>
      <w:r w:rsidR="00DD0DE4">
        <w:rPr>
          <w:sz w:val="26"/>
          <w:szCs w:val="26"/>
        </w:rPr>
        <w:t>…</w:t>
      </w:r>
      <w:r>
        <w:rPr>
          <w:b/>
          <w:sz w:val="32"/>
          <w:szCs w:val="32"/>
        </w:rPr>
        <w:br w:type="page"/>
      </w:r>
    </w:p>
    <w:p w14:paraId="54C43915" w14:textId="06991028" w:rsidR="00C36084" w:rsidRPr="002000B8" w:rsidRDefault="00C36084" w:rsidP="003A3777">
      <w:pPr>
        <w:pStyle w:val="Heading1"/>
        <w:spacing w:before="0"/>
        <w:rPr>
          <w:b/>
          <w:sz w:val="32"/>
          <w:szCs w:val="32"/>
          <w:rPrChange w:id="10" w:author="Kim Anh Su" w:date="2025-04-08T23:12:00Z" w16du:dateUtc="2025-04-08T16:12:00Z">
            <w:rPr>
              <w:b/>
              <w:sz w:val="26"/>
              <w:szCs w:val="26"/>
            </w:rPr>
          </w:rPrChange>
        </w:rPr>
      </w:pPr>
      <w:bookmarkStart w:id="11" w:name="_Toc196268076"/>
      <w:r w:rsidRPr="002000B8">
        <w:rPr>
          <w:b/>
          <w:sz w:val="32"/>
          <w:szCs w:val="32"/>
          <w:rPrChange w:id="12" w:author="Kim Anh Su" w:date="2025-04-08T23:12:00Z" w16du:dateUtc="2025-04-08T16:12:00Z">
            <w:rPr>
              <w:b/>
              <w:sz w:val="26"/>
              <w:szCs w:val="26"/>
            </w:rPr>
          </w:rPrChange>
        </w:rPr>
        <w:t>PHẦN 1: GIỚI THIỆU</w:t>
      </w:r>
      <w:bookmarkEnd w:id="9"/>
      <w:bookmarkEnd w:id="11"/>
    </w:p>
    <w:p w14:paraId="06CEAEC7" w14:textId="2AE28CA8" w:rsidR="00C36084" w:rsidRPr="00DD0DE4" w:rsidRDefault="00C36084" w:rsidP="00F72781">
      <w:pPr>
        <w:pStyle w:val="ListParagraph"/>
        <w:numPr>
          <w:ilvl w:val="0"/>
          <w:numId w:val="30"/>
        </w:numPr>
        <w:tabs>
          <w:tab w:val="left" w:pos="0"/>
          <w:tab w:val="left" w:pos="5220"/>
          <w:tab w:val="center" w:pos="9000"/>
        </w:tabs>
        <w:suppressAutoHyphens w:val="0"/>
        <w:spacing w:line="288" w:lineRule="auto"/>
        <w:ind w:left="426"/>
        <w:outlineLvl w:val="1"/>
        <w:rPr>
          <w:b/>
          <w:sz w:val="26"/>
          <w:szCs w:val="26"/>
        </w:rPr>
      </w:pPr>
      <w:bookmarkStart w:id="13" w:name="_Toc184452698"/>
      <w:bookmarkStart w:id="14" w:name="_Toc196268077"/>
      <w:r w:rsidRPr="00DD0DE4">
        <w:rPr>
          <w:b/>
          <w:sz w:val="26"/>
          <w:szCs w:val="26"/>
        </w:rPr>
        <w:t>Đặt vấn đề</w:t>
      </w:r>
      <w:bookmarkEnd w:id="13"/>
      <w:bookmarkEnd w:id="14"/>
    </w:p>
    <w:p w14:paraId="4213BB18" w14:textId="5A84502C"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15" w:name="_Hlk194112323"/>
      <w:r w:rsidRPr="00BA2086">
        <w:rPr>
          <w:sz w:val="26"/>
          <w:szCs w:val="26"/>
        </w:rPr>
        <w:t>Ngày nay trong thời đại bùng nổ của Internet</w:t>
      </w:r>
      <w:r w:rsidR="00714D38">
        <w:rPr>
          <w:sz w:val="26"/>
          <w:szCs w:val="26"/>
        </w:rPr>
        <w:t xml:space="preserve"> và trí tuệ nhân tạo</w:t>
      </w:r>
      <w:r w:rsidRPr="00BA2086">
        <w:rPr>
          <w:sz w:val="26"/>
          <w:szCs w:val="26"/>
        </w:rPr>
        <w:t xml:space="preserve"> thì việc mua bán</w:t>
      </w:r>
      <w:r w:rsidR="00714D38">
        <w:rPr>
          <w:sz w:val="26"/>
          <w:szCs w:val="26"/>
        </w:rPr>
        <w:t xml:space="preserve">, </w:t>
      </w:r>
      <w:r w:rsidR="000F798B">
        <w:rPr>
          <w:sz w:val="26"/>
          <w:szCs w:val="26"/>
        </w:rPr>
        <w:t>tìm</w:t>
      </w:r>
      <w:r w:rsidR="00714D38">
        <w:rPr>
          <w:sz w:val="26"/>
          <w:szCs w:val="26"/>
        </w:rPr>
        <w:t xml:space="preserve"> kiếm</w:t>
      </w:r>
      <w:r w:rsidRPr="00BA2086">
        <w:rPr>
          <w:sz w:val="26"/>
          <w:szCs w:val="26"/>
        </w:rPr>
        <w:t xml:space="preserve"> các</w:t>
      </w:r>
      <w:r w:rsidR="00714D38">
        <w:rPr>
          <w:sz w:val="26"/>
          <w:szCs w:val="26"/>
        </w:rPr>
        <w:t xml:space="preserve"> sản phẩm phù hợp</w:t>
      </w:r>
      <w:r w:rsidRPr="00BA2086">
        <w:rPr>
          <w:sz w:val="26"/>
          <w:szCs w:val="26"/>
        </w:rPr>
        <w:t xml:space="preserve"> khiến cho người tiêu dùng không cần phải di chuyển</w:t>
      </w:r>
      <w:r w:rsidR="00714D38">
        <w:rPr>
          <w:sz w:val="26"/>
          <w:szCs w:val="26"/>
        </w:rPr>
        <w:t xml:space="preserve"> và mất nhiều thời gian chọn lựa sản phẩm khi</w:t>
      </w:r>
      <w:r w:rsidRPr="00BA2086">
        <w:rPr>
          <w:sz w:val="26"/>
          <w:szCs w:val="26"/>
        </w:rPr>
        <w:t xml:space="preserve"> đến cửa hàng nữa, bởi vì các website và các phương tiện truyền thông đã làm rất tốt công tác tuyên truyền, chào mời và </w:t>
      </w:r>
      <w:r w:rsidR="000F798B">
        <w:rPr>
          <w:sz w:val="26"/>
          <w:szCs w:val="26"/>
        </w:rPr>
        <w:t>tiếp cận</w:t>
      </w:r>
      <w:r w:rsidRPr="00BA2086">
        <w:rPr>
          <w:sz w:val="26"/>
          <w:szCs w:val="26"/>
        </w:rPr>
        <w:t xml:space="preserve"> đến người tiêu dùng. Ngoài các mặt hàng như thiết bị điện tử, đồ gia dụng, món ăn,… mặt hàng thuốc bảo vệ thực vật cũng đang được mua bán bằng hình thức online với các nền tảng website hoặc trên các sàn thương mại điện tử cũng đã xuất hiện rất nhiều, nhưng có </w:t>
      </w:r>
      <w:r w:rsidR="00594313">
        <w:rPr>
          <w:sz w:val="26"/>
          <w:szCs w:val="26"/>
        </w:rPr>
        <w:t>một</w:t>
      </w:r>
      <w:r w:rsidRPr="00BA2086">
        <w:rPr>
          <w:sz w:val="26"/>
          <w:szCs w:val="26"/>
        </w:rPr>
        <w:t xml:space="preserve"> vấn đề </w:t>
      </w:r>
      <w:r w:rsidR="00714D38">
        <w:rPr>
          <w:sz w:val="26"/>
          <w:szCs w:val="26"/>
        </w:rPr>
        <w:t>phát</w:t>
      </w:r>
      <w:r w:rsidRPr="00BA2086">
        <w:rPr>
          <w:sz w:val="26"/>
          <w:szCs w:val="26"/>
        </w:rPr>
        <w:t xml:space="preserve"> sinh là: khi mà người dùng chưa biết nên mua </w:t>
      </w:r>
      <w:r w:rsidR="00714D38">
        <w:rPr>
          <w:sz w:val="26"/>
          <w:szCs w:val="26"/>
        </w:rPr>
        <w:t>sản phẩm phù hợp</w:t>
      </w:r>
      <w:r w:rsidRPr="00BA2086">
        <w:rPr>
          <w:sz w:val="26"/>
          <w:szCs w:val="26"/>
        </w:rPr>
        <w:t xml:space="preserve"> để chăm sóc và chữa bệnh cho cây trồng của họ thì như thế nào? Đ</w:t>
      </w:r>
      <w:r w:rsidR="00714D38">
        <w:rPr>
          <w:sz w:val="26"/>
          <w:szCs w:val="26"/>
        </w:rPr>
        <w:t>iển hình</w:t>
      </w:r>
      <w:r w:rsidRPr="00BA2086">
        <w:rPr>
          <w:sz w:val="26"/>
          <w:szCs w:val="26"/>
        </w:rPr>
        <w:t xml:space="preserve"> với cây trồng có giá trị cao như là sây sầu riêng thì việc phát hiện bệnh là vô cùng quan trọng. Vì thế nên hệ thống </w:t>
      </w:r>
      <w:bookmarkStart w:id="16" w:name="_Hlk194115479"/>
      <w:r w:rsidRPr="00BA2086">
        <w:rPr>
          <w:sz w:val="26"/>
          <w:szCs w:val="26"/>
        </w:rPr>
        <w:t>“Website</w:t>
      </w:r>
      <w:r w:rsidR="00714D38">
        <w:rPr>
          <w:sz w:val="26"/>
          <w:szCs w:val="26"/>
        </w:rPr>
        <w:t xml:space="preserve"> cửa hàng thuốc bảo vệ thực vật</w:t>
      </w:r>
      <w:r w:rsidRPr="00BA2086">
        <w:rPr>
          <w:sz w:val="26"/>
          <w:szCs w:val="26"/>
        </w:rPr>
        <w:t>”</w:t>
      </w:r>
      <w:r w:rsidR="00714D38">
        <w:rPr>
          <w:sz w:val="26"/>
          <w:szCs w:val="26"/>
        </w:rPr>
        <w:t xml:space="preserve"> áp dụng mô hình học máy thực hiện việc chẩn đoán bệnh áp dụng trên cây sầu riêng</w:t>
      </w:r>
      <w:r w:rsidRPr="00BA2086">
        <w:rPr>
          <w:sz w:val="26"/>
          <w:szCs w:val="26"/>
        </w:rPr>
        <w:t xml:space="preserve"> </w:t>
      </w:r>
      <w:bookmarkEnd w:id="16"/>
      <w:r w:rsidRPr="00BA2086">
        <w:rPr>
          <w:sz w:val="26"/>
          <w:szCs w:val="26"/>
        </w:rPr>
        <w:t>được đề xuất để giải quyết vấn đề này.</w:t>
      </w:r>
    </w:p>
    <w:p w14:paraId="09FD6768" w14:textId="221D8A57" w:rsidR="00C36084" w:rsidRPr="00DD0DE4" w:rsidRDefault="00C36084" w:rsidP="00F72781">
      <w:pPr>
        <w:pStyle w:val="ListParagraph"/>
        <w:numPr>
          <w:ilvl w:val="0"/>
          <w:numId w:val="30"/>
        </w:numPr>
        <w:tabs>
          <w:tab w:val="left" w:pos="0"/>
          <w:tab w:val="left" w:pos="5220"/>
          <w:tab w:val="center" w:pos="9000"/>
        </w:tabs>
        <w:suppressAutoHyphens w:val="0"/>
        <w:spacing w:before="80" w:line="288" w:lineRule="auto"/>
        <w:ind w:left="426"/>
        <w:outlineLvl w:val="1"/>
        <w:rPr>
          <w:b/>
          <w:sz w:val="26"/>
          <w:szCs w:val="26"/>
        </w:rPr>
      </w:pPr>
      <w:bookmarkStart w:id="17" w:name="_Toc184452699"/>
      <w:bookmarkStart w:id="18" w:name="_Toc196268078"/>
      <w:bookmarkEnd w:id="15"/>
      <w:r w:rsidRPr="00DD0DE4">
        <w:rPr>
          <w:b/>
          <w:sz w:val="26"/>
          <w:szCs w:val="26"/>
        </w:rPr>
        <w:t>Lịch sử giải quyết vấn đề</w:t>
      </w:r>
      <w:bookmarkEnd w:id="17"/>
      <w:bookmarkEnd w:id="18"/>
    </w:p>
    <w:p w14:paraId="5974B288" w14:textId="1335E948"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19" w:name="_Hlk194112724"/>
      <w:r w:rsidRPr="00BA2086">
        <w:rPr>
          <w:sz w:val="26"/>
          <w:szCs w:val="26"/>
        </w:rPr>
        <w:t xml:space="preserve">Hiện nay, trong lĩnh vực nông nghiệp, việc chẩn đoán bệnh cây trồng và lựa chọn thuốc bảo vệ thực vật phù hợp thường dựa vào kinh nghiệm cá nhân hoặc ý kiến chuyên gia tại địa phương. Tuy nhiên, cách tiếp cận này còn nhiều hạn chế, như phụ thuộc vào </w:t>
      </w:r>
      <w:r w:rsidR="00714D38">
        <w:rPr>
          <w:sz w:val="26"/>
          <w:szCs w:val="26"/>
        </w:rPr>
        <w:t>mối quan hệ của nhà vườn và các chuyên gia</w:t>
      </w:r>
      <w:r w:rsidRPr="00BA2086">
        <w:rPr>
          <w:sz w:val="26"/>
          <w:szCs w:val="26"/>
        </w:rPr>
        <w:t xml:space="preserve">, </w:t>
      </w:r>
      <w:r w:rsidR="00714D38">
        <w:rPr>
          <w:sz w:val="26"/>
          <w:szCs w:val="26"/>
        </w:rPr>
        <w:t xml:space="preserve">cần phải đặt lịch, liên hệ hoặc hẹn trước nên </w:t>
      </w:r>
      <w:r w:rsidRPr="00BA2086">
        <w:rPr>
          <w:sz w:val="26"/>
          <w:szCs w:val="26"/>
        </w:rPr>
        <w:t>mất nhiều thời gian. Trong bối cảnh thương mại điện tử phát triển mạnh mẽ, các sản phẩm thuốc bảo vệ thực vật đã được bày bán trên các website và sàn thương mại điện tử như Lazada, Shopee, Tiki, hay các trang chuyên ngành như:</w:t>
      </w:r>
      <w:r w:rsidRPr="00BA2086">
        <w:t xml:space="preserve"> </w:t>
      </w:r>
      <w:hyperlink r:id="rId9" w:history="1">
        <w:r w:rsidRPr="002640F5">
          <w:rPr>
            <w:rStyle w:val="Hyperlink"/>
            <w:sz w:val="26"/>
            <w:szCs w:val="26"/>
            <w:u w:val="none"/>
          </w:rPr>
          <w:t>phunthuoctudong.com</w:t>
        </w:r>
      </w:hyperlink>
      <w:r w:rsidRPr="00BA2086">
        <w:rPr>
          <w:sz w:val="26"/>
          <w:szCs w:val="26"/>
        </w:rPr>
        <w:t>,</w:t>
      </w:r>
      <w:r w:rsidRPr="002640F5">
        <w:rPr>
          <w:sz w:val="26"/>
          <w:szCs w:val="26"/>
        </w:rPr>
        <w:t xml:space="preserve"> </w:t>
      </w:r>
      <w:hyperlink r:id="rId10" w:history="1">
        <w:r w:rsidRPr="002640F5">
          <w:rPr>
            <w:rStyle w:val="Hyperlink"/>
            <w:sz w:val="26"/>
            <w:szCs w:val="26"/>
            <w:u w:val="none"/>
          </w:rPr>
          <w:t>www.hoptri.com</w:t>
        </w:r>
      </w:hyperlink>
      <w:r w:rsidRPr="00BA2086">
        <w:rPr>
          <w:sz w:val="26"/>
          <w:szCs w:val="26"/>
        </w:rPr>
        <w:t xml:space="preserve">, </w:t>
      </w:r>
      <w:hyperlink r:id="rId11" w:history="1">
        <w:r w:rsidRPr="002640F5">
          <w:rPr>
            <w:rStyle w:val="Hyperlink"/>
            <w:sz w:val="26"/>
            <w:szCs w:val="26"/>
            <w:u w:val="none"/>
          </w:rPr>
          <w:t>tanthanhco.vn</w:t>
        </w:r>
      </w:hyperlink>
      <w:r w:rsidR="002640F5">
        <w:t>,</w:t>
      </w:r>
      <w:r w:rsidR="00714D38">
        <w:rPr>
          <w:sz w:val="26"/>
          <w:szCs w:val="26"/>
        </w:rPr>
        <w:t>…</w:t>
      </w:r>
      <w:r w:rsidRPr="00BA2086">
        <w:rPr>
          <w:sz w:val="26"/>
          <w:szCs w:val="26"/>
        </w:rPr>
        <w:t xml:space="preserve"> Tuy nhiên, các nền tảng này chỉ tập trung vào hoạt động mua bán, </w:t>
      </w:r>
      <w:r w:rsidR="00714D38">
        <w:rPr>
          <w:sz w:val="26"/>
          <w:szCs w:val="26"/>
        </w:rPr>
        <w:t>ít</w:t>
      </w:r>
      <w:r w:rsidRPr="00BA2086">
        <w:rPr>
          <w:sz w:val="26"/>
          <w:szCs w:val="26"/>
        </w:rPr>
        <w:t xml:space="preserve"> hỗ trợ người dùng trong việc chẩn đoán bệnh cây trồng hay tư vấn loại thuốc phù hợp.</w:t>
      </w:r>
    </w:p>
    <w:p w14:paraId="65620A78" w14:textId="3EAD1FD4" w:rsidR="00C938B5"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r w:rsidRPr="00BA2086">
        <w:rPr>
          <w:sz w:val="26"/>
          <w:szCs w:val="26"/>
        </w:rPr>
        <w:t xml:space="preserve">Một số giải pháp công nghệ cao đã được áp dụng, như các hệ thống AI phân tích hình ảnh cây trồng của Plantix hay Diagnose Your Crop, </w:t>
      </w:r>
      <w:r w:rsidR="002F6633">
        <w:rPr>
          <w:sz w:val="26"/>
          <w:szCs w:val="26"/>
        </w:rPr>
        <w:t>phân loại bệnh sầu riêng sử dụng Transformer</w:t>
      </w:r>
      <w:r w:rsidR="003439CF">
        <w:rPr>
          <w:sz w:val="26"/>
          <w:szCs w:val="26"/>
        </w:rPr>
        <w:t xml:space="preserve"> Vision cho kiểm soát bệnh tiên tiến</w:t>
      </w:r>
      <w:r w:rsidR="003439CF">
        <w:rPr>
          <w:sz w:val="26"/>
          <w:szCs w:val="26"/>
        </w:rPr>
        <w:fldChar w:fldCharType="begin"/>
      </w:r>
      <w:r w:rsidR="003439CF">
        <w:rPr>
          <w:sz w:val="26"/>
          <w:szCs w:val="26"/>
        </w:rPr>
        <w:instrText xml:space="preserve"> ADDIN ZOTERO_ITEM CSL_CITATION {"citationID":"iJ7ccdb4","properties":{"formattedCitation":" [1]","plainCitation":" [1]","noteIndex":0},"citationItems":[{"id":89,"uris":["http://zotero.org/users/local/NoBK69ya/items/ERVPFFB6"],"itemData":{"id":89,"type":"document","title":"Paper_46-Durian_Disease_Classification_using_Vision_Transformer.pdf"}}],"schema":"https://github.com/citation-style-language/schema/raw/master/csl-citation.json"} </w:instrText>
      </w:r>
      <w:r w:rsidR="003439CF">
        <w:rPr>
          <w:sz w:val="26"/>
          <w:szCs w:val="26"/>
        </w:rPr>
        <w:fldChar w:fldCharType="separate"/>
      </w:r>
      <w:r w:rsidR="003439CF" w:rsidRPr="003439CF">
        <w:rPr>
          <w:sz w:val="26"/>
        </w:rPr>
        <w:t xml:space="preserve"> [1]</w:t>
      </w:r>
      <w:r w:rsidR="003439CF">
        <w:rPr>
          <w:sz w:val="26"/>
          <w:szCs w:val="26"/>
        </w:rPr>
        <w:fldChar w:fldCharType="end"/>
      </w:r>
      <w:r w:rsidR="003439CF">
        <w:rPr>
          <w:sz w:val="26"/>
          <w:szCs w:val="26"/>
        </w:rPr>
        <w:t xml:space="preserve">, </w:t>
      </w:r>
      <w:r w:rsidRPr="00BA2086">
        <w:rPr>
          <w:sz w:val="26"/>
          <w:szCs w:val="26"/>
        </w:rPr>
        <w:t>giúp phát hiện bệnh một cách nhanh chóng. Tuy nhiên, các công cụ này</w:t>
      </w:r>
      <w:r w:rsidR="00714D38">
        <w:rPr>
          <w:sz w:val="26"/>
          <w:szCs w:val="26"/>
        </w:rPr>
        <w:t xml:space="preserve"> ít xuất hiện hoặc chưa được</w:t>
      </w:r>
      <w:r w:rsidRPr="00BA2086">
        <w:rPr>
          <w:sz w:val="26"/>
          <w:szCs w:val="26"/>
        </w:rPr>
        <w:t xml:space="preserve"> tích hợp v</w:t>
      </w:r>
      <w:r w:rsidR="00C938B5">
        <w:rPr>
          <w:sz w:val="26"/>
          <w:szCs w:val="26"/>
        </w:rPr>
        <w:t>ào</w:t>
      </w:r>
      <w:r w:rsidRPr="00BA2086">
        <w:rPr>
          <w:sz w:val="26"/>
          <w:szCs w:val="26"/>
        </w:rPr>
        <w:t xml:space="preserve"> các nền tảng thương mại điện tử tại Việt Nam. Để khắc phục điều này, hệ thống </w:t>
      </w:r>
      <w:r w:rsidR="00C938B5" w:rsidRPr="00C938B5">
        <w:rPr>
          <w:sz w:val="26"/>
          <w:szCs w:val="26"/>
        </w:rPr>
        <w:t>“Website cửa hàng thuốc bảo vệ thực vật” áp dụng mô hình học máy thực hiện việc chẩn đoán bệnh áp dụng trên cây sầu riêng</w:t>
      </w:r>
      <w:r w:rsidRPr="00BA2086">
        <w:rPr>
          <w:sz w:val="26"/>
          <w:szCs w:val="26"/>
        </w:rPr>
        <w:t xml:space="preserve"> được đề xuất. Hệ thống</w:t>
      </w:r>
      <w:r w:rsidR="001C59FF">
        <w:rPr>
          <w:sz w:val="26"/>
          <w:szCs w:val="26"/>
        </w:rPr>
        <w:t xml:space="preserve"> website</w:t>
      </w:r>
      <w:r w:rsidRPr="00BA2086">
        <w:rPr>
          <w:sz w:val="26"/>
          <w:szCs w:val="26"/>
        </w:rPr>
        <w:t xml:space="preserve"> sẽ kết hợp </w:t>
      </w:r>
      <w:r w:rsidR="007E6803">
        <w:rPr>
          <w:sz w:val="26"/>
          <w:szCs w:val="26"/>
        </w:rPr>
        <w:t xml:space="preserve">với </w:t>
      </w:r>
      <w:r w:rsidRPr="00BA2086">
        <w:rPr>
          <w:sz w:val="26"/>
          <w:szCs w:val="26"/>
        </w:rPr>
        <w:t xml:space="preserve">công nghệ AI hiện đại, không chỉ hỗ trợ người dùng chẩn đoán bệnh cây trồng chính xác mà còn gợi ý các sản phẩm thuốc bảo vệ thực vật phù hợp từ các nhà cung cấp uy tín, </w:t>
      </w:r>
      <w:r w:rsidR="00C938B5">
        <w:rPr>
          <w:sz w:val="26"/>
          <w:szCs w:val="26"/>
        </w:rPr>
        <w:t xml:space="preserve">giúp cho người nông dân kịp thời nắm bắt được tình hình cây trồng, </w:t>
      </w:r>
      <w:r w:rsidRPr="00BA2086">
        <w:rPr>
          <w:sz w:val="26"/>
          <w:szCs w:val="26"/>
        </w:rPr>
        <w:t>góp phần nâng cao hiệu quả sản xuất, tiết kiệm thời gian và chi phí cho</w:t>
      </w:r>
      <w:r w:rsidR="00C938B5">
        <w:rPr>
          <w:sz w:val="26"/>
          <w:szCs w:val="26"/>
        </w:rPr>
        <w:t xml:space="preserve"> người</w:t>
      </w:r>
      <w:r w:rsidRPr="00BA2086">
        <w:rPr>
          <w:sz w:val="26"/>
          <w:szCs w:val="26"/>
        </w:rPr>
        <w:t xml:space="preserve"> nông dân.</w:t>
      </w:r>
    </w:p>
    <w:p w14:paraId="1A754B36" w14:textId="68BA549A" w:rsidR="00C36084" w:rsidRPr="00DD0DE4" w:rsidRDefault="00C36084" w:rsidP="00F72781">
      <w:pPr>
        <w:pStyle w:val="ListParagraph"/>
        <w:numPr>
          <w:ilvl w:val="0"/>
          <w:numId w:val="30"/>
        </w:numPr>
        <w:tabs>
          <w:tab w:val="left" w:pos="0"/>
          <w:tab w:val="left" w:pos="5220"/>
          <w:tab w:val="center" w:pos="9000"/>
        </w:tabs>
        <w:suppressAutoHyphens w:val="0"/>
        <w:spacing w:before="80" w:line="288" w:lineRule="auto"/>
        <w:ind w:left="426"/>
        <w:outlineLvl w:val="1"/>
        <w:rPr>
          <w:b/>
          <w:sz w:val="26"/>
          <w:szCs w:val="26"/>
        </w:rPr>
      </w:pPr>
      <w:bookmarkStart w:id="20" w:name="_Toc184452700"/>
      <w:bookmarkStart w:id="21" w:name="_Hlk194112760"/>
      <w:bookmarkStart w:id="22" w:name="_Toc196268079"/>
      <w:bookmarkEnd w:id="19"/>
      <w:r w:rsidRPr="00DD0DE4">
        <w:rPr>
          <w:b/>
          <w:sz w:val="26"/>
          <w:szCs w:val="26"/>
        </w:rPr>
        <w:t>Mục tiêu đề tài</w:t>
      </w:r>
      <w:bookmarkEnd w:id="20"/>
      <w:bookmarkEnd w:id="22"/>
    </w:p>
    <w:p w14:paraId="20D31C61" w14:textId="77C04524" w:rsidR="00C36084" w:rsidRPr="00BA2086" w:rsidRDefault="00EF55A1" w:rsidP="00EF55A1">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23" w:name="_Hlk194113042"/>
      <w:bookmarkEnd w:id="21"/>
      <w:r>
        <w:rPr>
          <w:sz w:val="26"/>
          <w:szCs w:val="26"/>
        </w:rPr>
        <w:t>T</w:t>
      </w:r>
      <w:r w:rsidRPr="00BA2086">
        <w:rPr>
          <w:sz w:val="26"/>
          <w:szCs w:val="26"/>
        </w:rPr>
        <w:t>hương mại điện tử đã đem lại sự tiện dụng rất lớn dành cho người dùng</w:t>
      </w:r>
      <w:r>
        <w:rPr>
          <w:sz w:val="26"/>
          <w:szCs w:val="26"/>
        </w:rPr>
        <w:t>, sẽ tốt hơn khi hệ thống được  tích hợp được trí tuệ nhân tạo, trong thời buổi bùng nổ của trí tuệ nhân tạo,</w:t>
      </w:r>
      <w:r w:rsidRPr="00BA2086">
        <w:rPr>
          <w:sz w:val="26"/>
          <w:szCs w:val="26"/>
        </w:rPr>
        <w:t xml:space="preserve"> </w:t>
      </w:r>
      <w:r>
        <w:rPr>
          <w:sz w:val="26"/>
          <w:szCs w:val="26"/>
        </w:rPr>
        <w:t>n</w:t>
      </w:r>
      <w:r w:rsidRPr="00BA2086">
        <w:rPr>
          <w:sz w:val="26"/>
          <w:szCs w:val="26"/>
        </w:rPr>
        <w:t>hận thấy được</w:t>
      </w:r>
      <w:r>
        <w:rPr>
          <w:sz w:val="26"/>
          <w:szCs w:val="26"/>
        </w:rPr>
        <w:t xml:space="preserve"> tiềm năng,</w:t>
      </w:r>
      <w:r w:rsidRPr="00BA2086">
        <w:rPr>
          <w:sz w:val="26"/>
          <w:szCs w:val="26"/>
        </w:rPr>
        <w:t xml:space="preserve"> sự tiện dụng và cần thiết nên ý tưởng về</w:t>
      </w:r>
      <w:r>
        <w:rPr>
          <w:sz w:val="26"/>
          <w:szCs w:val="26"/>
        </w:rPr>
        <w:t xml:space="preserve"> xây dựng</w:t>
      </w:r>
      <w:r w:rsidRPr="00BA2086">
        <w:rPr>
          <w:sz w:val="26"/>
          <w:szCs w:val="26"/>
        </w:rPr>
        <w:t xml:space="preserve"> website</w:t>
      </w:r>
      <w:r>
        <w:rPr>
          <w:sz w:val="26"/>
          <w:szCs w:val="26"/>
        </w:rPr>
        <w:t xml:space="preserve"> cửa hàng</w:t>
      </w:r>
      <w:r w:rsidRPr="00BA2086">
        <w:rPr>
          <w:sz w:val="26"/>
          <w:szCs w:val="26"/>
        </w:rPr>
        <w:t xml:space="preserve"> thuốc bảo vệ thực vật tích hợp trí tuệ nhân tạo để thực hiện chẩn đoán bệnh trên cây sầu riêng thông qua hình ảnh lá mà người dùng cung cấp, từ kết quả mà mô hình AI nhận diện ra mà hiển thị gợi ý các sản phẩm điều trị bệnh đó cho người dùng có thể xem và quyết định chọn mua</w:t>
      </w:r>
      <w:r>
        <w:rPr>
          <w:sz w:val="26"/>
          <w:szCs w:val="26"/>
        </w:rPr>
        <w:t xml:space="preserve"> là cần thiết để theo kịp sự phát triển của công nghệ ngày nay</w:t>
      </w:r>
      <w:r w:rsidRPr="00BA2086">
        <w:rPr>
          <w:sz w:val="26"/>
          <w:szCs w:val="26"/>
        </w:rPr>
        <w:t>.</w:t>
      </w:r>
    </w:p>
    <w:p w14:paraId="70B39F8B" w14:textId="46E0FA54"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r w:rsidRPr="00BA2086">
        <w:rPr>
          <w:sz w:val="26"/>
          <w:szCs w:val="26"/>
        </w:rPr>
        <w:t>Người tiêu dùng có thể xem sản phẩm, xem chi tiết của sản phẩm, thêm vào giỏ hàng, tiến hành đặt hàng và có thể xem trạng thái đơn hàng một cách trực quan.</w:t>
      </w:r>
      <w:r w:rsidR="0071258F">
        <w:rPr>
          <w:sz w:val="26"/>
          <w:szCs w:val="26"/>
        </w:rPr>
        <w:t xml:space="preserve"> </w:t>
      </w:r>
      <w:r w:rsidRPr="00BA2086">
        <w:rPr>
          <w:sz w:val="26"/>
          <w:szCs w:val="26"/>
        </w:rPr>
        <w:t>Người quản trị có thể quản lý các nội dung như: nhãn hàng, danh mục, đơn hàng, khách hàng, thống kê doanh thu,</w:t>
      </w:r>
      <w:r w:rsidR="0071258F">
        <w:rPr>
          <w:sz w:val="26"/>
          <w:szCs w:val="26"/>
        </w:rPr>
        <w:t xml:space="preserve"> xem lợi nhuận,</w:t>
      </w:r>
      <w:r w:rsidRPr="00BA2086">
        <w:rPr>
          <w:sz w:val="26"/>
          <w:szCs w:val="26"/>
        </w:rPr>
        <w:t xml:space="preserve"> thêm sản phẩm, cập nhật trạng thái khách hàng</w:t>
      </w:r>
      <w:r w:rsidR="0071258F">
        <w:rPr>
          <w:sz w:val="26"/>
          <w:szCs w:val="26"/>
        </w:rPr>
        <w:t>…</w:t>
      </w:r>
      <w:r w:rsidRPr="00BA2086">
        <w:rPr>
          <w:sz w:val="26"/>
          <w:szCs w:val="26"/>
        </w:rPr>
        <w:t xml:space="preserve"> Về khía cạnh sản phẩm và các đơn hàng có </w:t>
      </w:r>
      <w:r w:rsidR="0071258F">
        <w:rPr>
          <w:sz w:val="26"/>
          <w:szCs w:val="26"/>
        </w:rPr>
        <w:t>thể cập nhật trạng thái</w:t>
      </w:r>
      <w:r w:rsidRPr="00BA2086">
        <w:rPr>
          <w:sz w:val="26"/>
          <w:szCs w:val="26"/>
        </w:rPr>
        <w:t xml:space="preserve"> các mục như: sản phẩm, nhãn hàng, danh mục; có thể xem</w:t>
      </w:r>
      <w:r w:rsidR="0071258F">
        <w:rPr>
          <w:sz w:val="26"/>
          <w:szCs w:val="26"/>
        </w:rPr>
        <w:t xml:space="preserve"> </w:t>
      </w:r>
      <w:r w:rsidRPr="00BA2086">
        <w:rPr>
          <w:sz w:val="26"/>
          <w:szCs w:val="26"/>
        </w:rPr>
        <w:t>và in đơn hàng, bên cạnh đó còn có quản lý trạng thái người dùng, quản lý kho hàng, thống kê doanh thu</w:t>
      </w:r>
      <w:r w:rsidR="0071258F">
        <w:rPr>
          <w:sz w:val="26"/>
          <w:szCs w:val="26"/>
        </w:rPr>
        <w:t>, lợi nhuận</w:t>
      </w:r>
      <w:r w:rsidRPr="00BA2086">
        <w:rPr>
          <w:sz w:val="26"/>
          <w:szCs w:val="26"/>
        </w:rPr>
        <w:t xml:space="preserve"> và các chức năng khác.</w:t>
      </w:r>
    </w:p>
    <w:p w14:paraId="35FC7A54" w14:textId="18461546" w:rsidR="00C36084" w:rsidRPr="00DD0DE4" w:rsidRDefault="00C36084" w:rsidP="00F72781">
      <w:pPr>
        <w:pStyle w:val="ListParagraph"/>
        <w:numPr>
          <w:ilvl w:val="0"/>
          <w:numId w:val="30"/>
        </w:numPr>
        <w:tabs>
          <w:tab w:val="left" w:pos="0"/>
          <w:tab w:val="left" w:pos="5220"/>
          <w:tab w:val="center" w:pos="9000"/>
        </w:tabs>
        <w:suppressAutoHyphens w:val="0"/>
        <w:spacing w:before="80" w:line="288" w:lineRule="auto"/>
        <w:ind w:left="426"/>
        <w:outlineLvl w:val="1"/>
        <w:rPr>
          <w:b/>
          <w:sz w:val="26"/>
          <w:szCs w:val="26"/>
        </w:rPr>
      </w:pPr>
      <w:bookmarkStart w:id="24" w:name="_Toc184452701"/>
      <w:bookmarkStart w:id="25" w:name="_Toc196268080"/>
      <w:bookmarkEnd w:id="23"/>
      <w:r w:rsidRPr="00DD0DE4">
        <w:rPr>
          <w:b/>
          <w:sz w:val="26"/>
          <w:szCs w:val="26"/>
        </w:rPr>
        <w:t>Đối tượng và phạm vi nghiên cứu</w:t>
      </w:r>
      <w:bookmarkEnd w:id="24"/>
      <w:bookmarkEnd w:id="25"/>
    </w:p>
    <w:p w14:paraId="31EDB279" w14:textId="6FB0A7E5" w:rsidR="00C36084" w:rsidRPr="00BA2086" w:rsidRDefault="00F72781">
      <w:pPr>
        <w:tabs>
          <w:tab w:val="left" w:pos="0"/>
          <w:tab w:val="left" w:pos="5220"/>
          <w:tab w:val="center" w:pos="9000"/>
        </w:tabs>
        <w:spacing w:before="80" w:line="288" w:lineRule="auto"/>
        <w:ind w:firstLine="360"/>
        <w:outlineLvl w:val="2"/>
        <w:rPr>
          <w:b/>
          <w:sz w:val="26"/>
          <w:szCs w:val="26"/>
        </w:rPr>
        <w:pPrChange w:id="26" w:author="Kim Anh Su" w:date="2025-04-08T23:16:00Z" w16du:dateUtc="2025-04-08T16:16:00Z">
          <w:pPr>
            <w:pBdr>
              <w:top w:val="nil"/>
              <w:left w:val="nil"/>
              <w:bottom w:val="nil"/>
              <w:right w:val="nil"/>
              <w:between w:val="nil"/>
            </w:pBdr>
            <w:tabs>
              <w:tab w:val="left" w:pos="0"/>
              <w:tab w:val="left" w:pos="5220"/>
              <w:tab w:val="center" w:pos="9000"/>
            </w:tabs>
            <w:spacing w:before="80" w:line="288" w:lineRule="auto"/>
            <w:ind w:firstLine="360"/>
            <w:outlineLvl w:val="2"/>
          </w:pPr>
        </w:pPrChange>
      </w:pPr>
      <w:bookmarkStart w:id="27" w:name="_Toc184452702"/>
      <w:bookmarkStart w:id="28" w:name="_Toc196268081"/>
      <w:r>
        <w:rPr>
          <w:b/>
          <w:sz w:val="26"/>
          <w:szCs w:val="26"/>
        </w:rPr>
        <w:t>4.</w:t>
      </w:r>
      <w:r w:rsidR="00C36084" w:rsidRPr="00BA2086">
        <w:rPr>
          <w:b/>
          <w:sz w:val="26"/>
          <w:szCs w:val="26"/>
        </w:rPr>
        <w:t>1. Đối tượng nghiên cứu:</w:t>
      </w:r>
      <w:bookmarkEnd w:id="27"/>
      <w:bookmarkEnd w:id="28"/>
    </w:p>
    <w:p w14:paraId="06E48A27" w14:textId="7A4C004D" w:rsidR="00C36084" w:rsidRPr="00BA2086" w:rsidRDefault="00C36084">
      <w:pPr>
        <w:tabs>
          <w:tab w:val="left" w:pos="0"/>
          <w:tab w:val="left" w:pos="5220"/>
          <w:tab w:val="center" w:pos="9000"/>
        </w:tabs>
        <w:spacing w:before="80" w:line="288" w:lineRule="auto"/>
        <w:ind w:firstLine="630"/>
        <w:jc w:val="both"/>
        <w:rPr>
          <w:sz w:val="26"/>
          <w:szCs w:val="26"/>
        </w:rPr>
        <w:pPrChange w:id="29" w:author="Kim Anh Su" w:date="2025-04-08T23:16:00Z" w16du:dateUtc="2025-04-08T16:16:00Z">
          <w:pPr>
            <w:pBdr>
              <w:top w:val="nil"/>
              <w:left w:val="nil"/>
              <w:bottom w:val="nil"/>
              <w:right w:val="nil"/>
              <w:between w:val="nil"/>
            </w:pBdr>
            <w:tabs>
              <w:tab w:val="left" w:pos="0"/>
              <w:tab w:val="left" w:pos="5220"/>
              <w:tab w:val="center" w:pos="9000"/>
            </w:tabs>
            <w:spacing w:before="80" w:line="288" w:lineRule="auto"/>
            <w:ind w:firstLine="630"/>
            <w:jc w:val="both"/>
          </w:pPr>
        </w:pPrChange>
      </w:pPr>
      <w:bookmarkStart w:id="30" w:name="_Hlk194113127"/>
      <w:r w:rsidRPr="00BA2086">
        <w:rPr>
          <w:sz w:val="26"/>
          <w:szCs w:val="26"/>
        </w:rPr>
        <w:t xml:space="preserve">Đề tài sẽ tập trung vào các đối tượng nghiên cứu như sau: </w:t>
      </w:r>
      <w:r w:rsidR="00DB1888">
        <w:rPr>
          <w:sz w:val="26"/>
          <w:szCs w:val="26"/>
        </w:rPr>
        <w:t xml:space="preserve">phân tích đặc tả từ đó đưa ra giải pháp đáp ứng các yêu cầu của khách hàng khi mua sắm, </w:t>
      </w:r>
      <w:r w:rsidRPr="00BA2086">
        <w:rPr>
          <w:sz w:val="26"/>
          <w:szCs w:val="26"/>
        </w:rPr>
        <w:t>tìm hiểu và sử dụng framework CodeIgniter</w:t>
      </w:r>
      <w:r w:rsidR="00DB1888">
        <w:rPr>
          <w:sz w:val="26"/>
          <w:szCs w:val="26"/>
        </w:rPr>
        <w:t xml:space="preserve"> để xây dựng trang web</w:t>
      </w:r>
      <w:r w:rsidRPr="00BA2086">
        <w:rPr>
          <w:sz w:val="26"/>
          <w:szCs w:val="26"/>
        </w:rPr>
        <w:t>, tìm hiểu và sử dụn</w:t>
      </w:r>
      <w:r w:rsidR="00DB1888">
        <w:rPr>
          <w:sz w:val="26"/>
          <w:szCs w:val="26"/>
        </w:rPr>
        <w:t>g, thiết kế</w:t>
      </w:r>
      <w:r w:rsidRPr="00BA2086">
        <w:rPr>
          <w:sz w:val="26"/>
          <w:szCs w:val="26"/>
        </w:rPr>
        <w:t xml:space="preserve"> cơ sở dữ liệu</w:t>
      </w:r>
      <w:r w:rsidR="00DB1888">
        <w:rPr>
          <w:sz w:val="26"/>
          <w:szCs w:val="26"/>
        </w:rPr>
        <w:t xml:space="preserve"> M</w:t>
      </w:r>
      <w:r w:rsidR="002000B8">
        <w:rPr>
          <w:sz w:val="26"/>
          <w:szCs w:val="26"/>
        </w:rPr>
        <w:t>y</w:t>
      </w:r>
      <w:r w:rsidR="00DB1888">
        <w:rPr>
          <w:sz w:val="26"/>
          <w:szCs w:val="26"/>
        </w:rPr>
        <w:t>SQL phù hợp với đặc tả</w:t>
      </w:r>
      <w:r w:rsidR="0071258F">
        <w:rPr>
          <w:sz w:val="26"/>
          <w:szCs w:val="26"/>
        </w:rPr>
        <w:t>,</w:t>
      </w:r>
      <w:r w:rsidRPr="00BA2086">
        <w:rPr>
          <w:sz w:val="26"/>
          <w:szCs w:val="26"/>
        </w:rPr>
        <w:t xml:space="preserve"> </w:t>
      </w:r>
      <w:r w:rsidR="00DB1888">
        <w:rPr>
          <w:sz w:val="26"/>
          <w:szCs w:val="26"/>
        </w:rPr>
        <w:t>tìm kiếm tập dữ liệu có sẵn của lá cây sầu riêng</w:t>
      </w:r>
      <w:r w:rsidRPr="00BA2086">
        <w:rPr>
          <w:sz w:val="26"/>
          <w:szCs w:val="26"/>
        </w:rPr>
        <w:t xml:space="preserve">, </w:t>
      </w:r>
      <w:r w:rsidR="0071258F">
        <w:rPr>
          <w:sz w:val="26"/>
          <w:szCs w:val="26"/>
        </w:rPr>
        <w:t>huấn luyện mô hình YOLOv11,</w:t>
      </w:r>
      <w:r w:rsidR="00DB1888">
        <w:rPr>
          <w:sz w:val="26"/>
          <w:szCs w:val="26"/>
        </w:rPr>
        <w:t xml:space="preserve"> tìm hiểu thêm framework Flask để tạo chức năng thực hiện chẩn đoán phía máy chủ,</w:t>
      </w:r>
      <w:r w:rsidR="0071258F">
        <w:rPr>
          <w:sz w:val="26"/>
          <w:szCs w:val="26"/>
        </w:rPr>
        <w:t xml:space="preserve"> </w:t>
      </w:r>
      <w:r w:rsidR="00DB1888">
        <w:rPr>
          <w:sz w:val="26"/>
          <w:szCs w:val="26"/>
        </w:rPr>
        <w:t>kết hợp với framework CodeIgniter xây dựng chức năng chẩn đoán bệnh và hiển thị gợi ý sản phẩm phù hợp.</w:t>
      </w:r>
    </w:p>
    <w:p w14:paraId="0894A482" w14:textId="382536DE" w:rsidR="00C36084" w:rsidRPr="00BA2086" w:rsidRDefault="00F72781">
      <w:pPr>
        <w:spacing w:before="80" w:line="288" w:lineRule="auto"/>
        <w:ind w:firstLine="360"/>
        <w:outlineLvl w:val="2"/>
        <w:rPr>
          <w:sz w:val="26"/>
          <w:szCs w:val="26"/>
        </w:rPr>
        <w:pPrChange w:id="31" w:author="Kim Anh Su" w:date="2025-04-08T23:16:00Z" w16du:dateUtc="2025-04-08T16:16:00Z">
          <w:pPr>
            <w:pBdr>
              <w:top w:val="nil"/>
              <w:left w:val="nil"/>
              <w:bottom w:val="nil"/>
              <w:right w:val="nil"/>
              <w:between w:val="nil"/>
            </w:pBdr>
            <w:spacing w:before="80" w:line="288" w:lineRule="auto"/>
            <w:ind w:firstLine="360"/>
            <w:outlineLvl w:val="2"/>
          </w:pPr>
        </w:pPrChange>
      </w:pPr>
      <w:bookmarkStart w:id="32" w:name="_Toc184452703"/>
      <w:bookmarkStart w:id="33" w:name="_Toc196268082"/>
      <w:bookmarkEnd w:id="30"/>
      <w:r>
        <w:rPr>
          <w:b/>
          <w:sz w:val="26"/>
          <w:szCs w:val="26"/>
        </w:rPr>
        <w:t>4.</w:t>
      </w:r>
      <w:r w:rsidR="00C36084" w:rsidRPr="00BA2086">
        <w:rPr>
          <w:b/>
          <w:sz w:val="26"/>
          <w:szCs w:val="26"/>
        </w:rPr>
        <w:t>2. Phạm vi nghiên cứu:</w:t>
      </w:r>
      <w:bookmarkEnd w:id="32"/>
      <w:bookmarkEnd w:id="33"/>
    </w:p>
    <w:p w14:paraId="4977B464" w14:textId="4F89DD90" w:rsidR="00C36084" w:rsidRPr="00BA2086" w:rsidRDefault="00C36084">
      <w:pPr>
        <w:tabs>
          <w:tab w:val="left" w:pos="0"/>
          <w:tab w:val="left" w:pos="5220"/>
          <w:tab w:val="center" w:pos="9000"/>
        </w:tabs>
        <w:spacing w:before="80" w:line="288" w:lineRule="auto"/>
        <w:ind w:firstLine="630"/>
        <w:jc w:val="both"/>
        <w:rPr>
          <w:sz w:val="26"/>
          <w:szCs w:val="26"/>
        </w:rPr>
        <w:pPrChange w:id="34" w:author="Kim Anh Su" w:date="2025-04-08T23:16:00Z" w16du:dateUtc="2025-04-08T16:16:00Z">
          <w:pPr>
            <w:pBdr>
              <w:top w:val="nil"/>
              <w:left w:val="nil"/>
              <w:bottom w:val="nil"/>
              <w:right w:val="nil"/>
              <w:between w:val="nil"/>
            </w:pBdr>
            <w:tabs>
              <w:tab w:val="left" w:pos="0"/>
              <w:tab w:val="left" w:pos="5220"/>
              <w:tab w:val="center" w:pos="9000"/>
            </w:tabs>
            <w:spacing w:before="80" w:line="288" w:lineRule="auto"/>
            <w:ind w:firstLine="630"/>
            <w:jc w:val="both"/>
          </w:pPr>
        </w:pPrChange>
      </w:pPr>
      <w:bookmarkStart w:id="35" w:name="_Hlk194113139"/>
      <w:r w:rsidRPr="00BA2086">
        <w:rPr>
          <w:sz w:val="26"/>
          <w:szCs w:val="26"/>
        </w:rPr>
        <w:t>Đề tài với phạm vi nghiên cứu là xây dựng website</w:t>
      </w:r>
      <w:r w:rsidR="0071258F">
        <w:rPr>
          <w:sz w:val="26"/>
          <w:szCs w:val="26"/>
        </w:rPr>
        <w:t xml:space="preserve"> cửa hàng</w:t>
      </w:r>
      <w:r w:rsidRPr="00BA2086">
        <w:rPr>
          <w:sz w:val="26"/>
          <w:szCs w:val="26"/>
        </w:rPr>
        <w:t xml:space="preserve"> thuốc bảo vệ thực vật,</w:t>
      </w:r>
      <w:r w:rsidR="00DB1888">
        <w:rPr>
          <w:sz w:val="26"/>
          <w:szCs w:val="26"/>
        </w:rPr>
        <w:t xml:space="preserve"> xây dựng các chức năng quản lý</w:t>
      </w:r>
      <w:r w:rsidR="003F44FF">
        <w:rPr>
          <w:sz w:val="26"/>
          <w:szCs w:val="26"/>
        </w:rPr>
        <w:t xml:space="preserve"> hệ thống như:</w:t>
      </w:r>
      <w:r w:rsidR="001C6561">
        <w:rPr>
          <w:sz w:val="26"/>
          <w:szCs w:val="26"/>
        </w:rPr>
        <w:t xml:space="preserve"> quản lý tài khoản người dùng,</w:t>
      </w:r>
      <w:r w:rsidR="003F44FF">
        <w:rPr>
          <w:sz w:val="26"/>
          <w:szCs w:val="26"/>
        </w:rPr>
        <w:t xml:space="preserve"> quản lý sản phẩm, </w:t>
      </w:r>
      <w:r w:rsidR="001C6561">
        <w:rPr>
          <w:sz w:val="26"/>
          <w:szCs w:val="26"/>
        </w:rPr>
        <w:t xml:space="preserve">tạo phiếu nhập kho, </w:t>
      </w:r>
      <w:r w:rsidR="003F44FF">
        <w:rPr>
          <w:sz w:val="26"/>
          <w:szCs w:val="26"/>
        </w:rPr>
        <w:t xml:space="preserve">quản lý </w:t>
      </w:r>
      <w:r w:rsidR="001C6561">
        <w:rPr>
          <w:sz w:val="26"/>
          <w:szCs w:val="26"/>
        </w:rPr>
        <w:t>trạng thái tồn kho</w:t>
      </w:r>
      <w:r w:rsidR="003F44FF">
        <w:rPr>
          <w:sz w:val="26"/>
          <w:szCs w:val="26"/>
        </w:rPr>
        <w:t>, các chức năng thống kê, báo cáo, quản lý tài khoản người dùng, tạo dựng hệ thống phù hợp với các doanh nghiệp vừa và nhỏ, tiếp theo là xây dựng các chức năng cho khách hàng khi mua hàng tại website được thuận tiện, trực quan và dễ dàng sử dụng và các chức năng khác.</w:t>
      </w:r>
      <w:r w:rsidRPr="00BA2086">
        <w:rPr>
          <w:sz w:val="26"/>
          <w:szCs w:val="26"/>
        </w:rPr>
        <w:t xml:space="preserve"> </w:t>
      </w:r>
      <w:r w:rsidR="003F44FF">
        <w:rPr>
          <w:sz w:val="26"/>
          <w:szCs w:val="26"/>
        </w:rPr>
        <w:t>Tìm hiểu và x</w:t>
      </w:r>
      <w:r w:rsidRPr="00BA2086">
        <w:rPr>
          <w:sz w:val="26"/>
          <w:szCs w:val="26"/>
        </w:rPr>
        <w:t xml:space="preserve">ây dựng mô hình </w:t>
      </w:r>
      <w:r w:rsidR="0071258F">
        <w:rPr>
          <w:sz w:val="26"/>
          <w:szCs w:val="26"/>
        </w:rPr>
        <w:t>trí tuệ nhân tạo</w:t>
      </w:r>
      <w:r w:rsidRPr="00BA2086">
        <w:rPr>
          <w:sz w:val="26"/>
          <w:szCs w:val="26"/>
        </w:rPr>
        <w:t xml:space="preserve"> </w:t>
      </w:r>
      <w:r w:rsidR="003F44FF">
        <w:rPr>
          <w:sz w:val="26"/>
          <w:szCs w:val="26"/>
        </w:rPr>
        <w:t xml:space="preserve">chẩn đoán </w:t>
      </w:r>
      <w:r w:rsidRPr="00BA2086">
        <w:rPr>
          <w:sz w:val="26"/>
          <w:szCs w:val="26"/>
        </w:rPr>
        <w:t>bệnh cây sầu riêng thông qua lá,</w:t>
      </w:r>
      <w:r w:rsidR="003F44FF">
        <w:rPr>
          <w:sz w:val="26"/>
          <w:szCs w:val="26"/>
        </w:rPr>
        <w:t xml:space="preserve"> huấn luyện mô hình với tập dữ liệu có sẵn và cải thiện độ chính xác khi thực hiện chẩn đoán của mô hình.</w:t>
      </w:r>
      <w:r w:rsidRPr="00BA2086">
        <w:rPr>
          <w:sz w:val="26"/>
          <w:szCs w:val="26"/>
        </w:rPr>
        <w:t xml:space="preserve"> </w:t>
      </w:r>
      <w:r w:rsidR="003F44FF">
        <w:rPr>
          <w:sz w:val="26"/>
          <w:szCs w:val="26"/>
        </w:rPr>
        <w:t>T</w:t>
      </w:r>
      <w:r w:rsidR="0071258F">
        <w:rPr>
          <w:sz w:val="26"/>
          <w:szCs w:val="26"/>
        </w:rPr>
        <w:t>riển khai</w:t>
      </w:r>
      <w:r w:rsidRPr="00BA2086">
        <w:rPr>
          <w:sz w:val="26"/>
          <w:szCs w:val="26"/>
        </w:rPr>
        <w:t xml:space="preserve"> mô hình</w:t>
      </w:r>
      <w:r w:rsidR="0071258F">
        <w:rPr>
          <w:sz w:val="26"/>
          <w:szCs w:val="26"/>
        </w:rPr>
        <w:t xml:space="preserve"> đã được huấn luyện</w:t>
      </w:r>
      <w:r w:rsidRPr="00BA2086">
        <w:rPr>
          <w:sz w:val="26"/>
          <w:szCs w:val="26"/>
        </w:rPr>
        <w:t xml:space="preserve"> lên website để thực hiện chẩn đoán bệnh và đưa ra gợi ý </w:t>
      </w:r>
      <w:r w:rsidR="0071258F">
        <w:rPr>
          <w:sz w:val="26"/>
          <w:szCs w:val="26"/>
        </w:rPr>
        <w:t>sản phẩm phù hợp với</w:t>
      </w:r>
      <w:r w:rsidRPr="00BA2086">
        <w:rPr>
          <w:sz w:val="26"/>
          <w:szCs w:val="26"/>
        </w:rPr>
        <w:t xml:space="preserve"> </w:t>
      </w:r>
      <w:r w:rsidR="003F44FF">
        <w:rPr>
          <w:sz w:val="26"/>
          <w:szCs w:val="26"/>
        </w:rPr>
        <w:t>kết quả chẩn đoán của mô hình</w:t>
      </w:r>
      <w:r w:rsidRPr="00BA2086">
        <w:rPr>
          <w:sz w:val="26"/>
          <w:szCs w:val="26"/>
        </w:rPr>
        <w:t>.</w:t>
      </w:r>
    </w:p>
    <w:p w14:paraId="10503DC4" w14:textId="51F6644D" w:rsidR="00C36084" w:rsidRPr="00BA2086" w:rsidRDefault="00F72781" w:rsidP="00E37772">
      <w:pPr>
        <w:tabs>
          <w:tab w:val="left" w:pos="0"/>
          <w:tab w:val="left" w:pos="5220"/>
          <w:tab w:val="center" w:pos="9000"/>
        </w:tabs>
        <w:spacing w:before="80" w:line="288" w:lineRule="auto"/>
        <w:ind w:firstLine="360"/>
        <w:jc w:val="both"/>
        <w:outlineLvl w:val="2"/>
        <w:rPr>
          <w:b/>
          <w:sz w:val="26"/>
          <w:szCs w:val="26"/>
        </w:rPr>
      </w:pPr>
      <w:bookmarkStart w:id="36" w:name="_Toc184452704"/>
      <w:bookmarkStart w:id="37" w:name="_Toc196268083"/>
      <w:bookmarkEnd w:id="35"/>
      <w:r>
        <w:rPr>
          <w:b/>
          <w:sz w:val="26"/>
          <w:szCs w:val="26"/>
        </w:rPr>
        <w:t>4.</w:t>
      </w:r>
      <w:r w:rsidR="00C36084" w:rsidRPr="00BA2086">
        <w:rPr>
          <w:b/>
          <w:sz w:val="26"/>
          <w:szCs w:val="26"/>
        </w:rPr>
        <w:t>3. Phương pháp nghiên cứu:</w:t>
      </w:r>
      <w:bookmarkEnd w:id="36"/>
      <w:bookmarkEnd w:id="37"/>
      <w:r w:rsidR="00C36084" w:rsidRPr="00BA2086">
        <w:rPr>
          <w:b/>
          <w:sz w:val="26"/>
          <w:szCs w:val="26"/>
        </w:rPr>
        <w:t xml:space="preserve"> </w:t>
      </w:r>
    </w:p>
    <w:p w14:paraId="0422C532" w14:textId="60F86379" w:rsidR="001C6561" w:rsidRPr="00DD0DE4" w:rsidRDefault="00C36084" w:rsidP="00DD0DE4">
      <w:pPr>
        <w:tabs>
          <w:tab w:val="left" w:pos="0"/>
          <w:tab w:val="left" w:pos="5220"/>
          <w:tab w:val="center" w:pos="9000"/>
        </w:tabs>
        <w:spacing w:before="80" w:line="288" w:lineRule="auto"/>
        <w:ind w:firstLine="630"/>
        <w:jc w:val="both"/>
        <w:rPr>
          <w:b/>
          <w:sz w:val="26"/>
          <w:szCs w:val="26"/>
        </w:rPr>
      </w:pPr>
      <w:bookmarkStart w:id="38" w:name="_Hlk194113149"/>
      <w:r w:rsidRPr="00BA2086">
        <w:rPr>
          <w:sz w:val="26"/>
          <w:szCs w:val="26"/>
        </w:rPr>
        <w:t xml:space="preserve">Tìm kiếm, tham khảo các website bán hàng như: </w:t>
      </w:r>
      <w:hyperlink r:id="rId12">
        <w:r w:rsidRPr="00D21B2E">
          <w:rPr>
            <w:color w:val="1155CC"/>
            <w:sz w:val="26"/>
            <w:szCs w:val="26"/>
          </w:rPr>
          <w:t>https://</w:t>
        </w:r>
      </w:hyperlink>
      <w:hyperlink r:id="rId13">
        <w:r w:rsidRPr="00D21B2E">
          <w:rPr>
            <w:color w:val="1155CC"/>
            <w:sz w:val="26"/>
            <w:szCs w:val="26"/>
          </w:rPr>
          <w:t>phunthuoctudong</w:t>
        </w:r>
      </w:hyperlink>
      <w:hyperlink r:id="rId14">
        <w:r w:rsidRPr="00D21B2E">
          <w:rPr>
            <w:color w:val="1155CC"/>
            <w:sz w:val="26"/>
            <w:szCs w:val="26"/>
          </w:rPr>
          <w:t>.com</w:t>
        </w:r>
      </w:hyperlink>
      <w:r w:rsidRPr="00BA2086">
        <w:rPr>
          <w:sz w:val="26"/>
          <w:szCs w:val="26"/>
        </w:rPr>
        <w:t xml:space="preserve">, </w:t>
      </w:r>
      <w:hyperlink r:id="rId15">
        <w:r w:rsidRPr="00D21B2E">
          <w:rPr>
            <w:color w:val="1155CC"/>
            <w:sz w:val="26"/>
            <w:szCs w:val="26"/>
          </w:rPr>
          <w:t>https://www.hoptri.com/</w:t>
        </w:r>
      </w:hyperlink>
      <w:r w:rsidRPr="00D21B2E">
        <w:rPr>
          <w:sz w:val="26"/>
          <w:szCs w:val="26"/>
        </w:rPr>
        <w:t>,</w:t>
      </w:r>
      <w:r w:rsidRPr="00BA2086">
        <w:rPr>
          <w:sz w:val="26"/>
          <w:szCs w:val="26"/>
        </w:rPr>
        <w:t xml:space="preserve"> </w:t>
      </w:r>
      <w:hyperlink r:id="rId16">
        <w:r w:rsidRPr="00D21B2E">
          <w:rPr>
            <w:color w:val="1155CC"/>
            <w:sz w:val="26"/>
            <w:szCs w:val="26"/>
          </w:rPr>
          <w:t>https://tanthanhco.vn/</w:t>
        </w:r>
      </w:hyperlink>
      <w:r w:rsidRPr="00BA2086">
        <w:rPr>
          <w:sz w:val="26"/>
          <w:szCs w:val="26"/>
        </w:rPr>
        <w:t>,… phân tích, ghi nhận lại những điểm mạnh của từng hệ thống và áp dụng vào trong đề tài.</w:t>
      </w:r>
      <w:bookmarkEnd w:id="38"/>
      <w:r w:rsidR="001C6561">
        <w:rPr>
          <w:sz w:val="26"/>
          <w:szCs w:val="26"/>
        </w:rPr>
        <w:t xml:space="preserve"> Lựa chọn công nghệ phù hợp với dự án, đề tài chủ yếu tập trung vào mục tiêu là hệ thống hoạt động mượt, nhẹ nhàng, xây dựng nhanh chóng thì framework CodeIgniter là một sự lựa chọn phù hợp. Tìm kiếm tập dữ liệu có sẵn về bệnh trên lá của cây sầu riêng, tìm hiểu và huấn luyện mô hình YOLOv11 để thực hiện chẩn đoán, kết hợp với framework Flask để viết chức năng chẩn đoán và trả về các dữ liệu cần thiết để xử lý hiển thị giao diện trên website</w:t>
      </w:r>
      <w:bookmarkStart w:id="39" w:name="_Toc184452707"/>
      <w:r w:rsidR="00DD0DE4">
        <w:rPr>
          <w:b/>
          <w:sz w:val="26"/>
          <w:szCs w:val="26"/>
        </w:rPr>
        <w:t>.</w:t>
      </w:r>
    </w:p>
    <w:p w14:paraId="3056A5D3" w14:textId="77777777" w:rsidR="00DD0DE4" w:rsidRDefault="00DD0DE4" w:rsidP="00DD0DE4">
      <w:r>
        <w:br w:type="page"/>
      </w:r>
    </w:p>
    <w:p w14:paraId="1EA5CFFE" w14:textId="6CAFD3A1" w:rsidR="00C36084" w:rsidRPr="002000B8" w:rsidRDefault="00C36084" w:rsidP="00B9292B">
      <w:pPr>
        <w:tabs>
          <w:tab w:val="left" w:pos="0"/>
          <w:tab w:val="left" w:pos="5220"/>
          <w:tab w:val="center" w:pos="9000"/>
        </w:tabs>
        <w:spacing w:line="288" w:lineRule="auto"/>
        <w:jc w:val="center"/>
        <w:outlineLvl w:val="0"/>
        <w:rPr>
          <w:b/>
          <w:sz w:val="32"/>
          <w:szCs w:val="32"/>
          <w:rPrChange w:id="40" w:author="Kim Anh Su" w:date="2025-04-08T23:12:00Z" w16du:dateUtc="2025-04-08T16:12:00Z">
            <w:rPr>
              <w:b/>
              <w:sz w:val="26"/>
              <w:szCs w:val="26"/>
            </w:rPr>
          </w:rPrChange>
        </w:rPr>
      </w:pPr>
      <w:bookmarkStart w:id="41" w:name="_Toc196268084"/>
      <w:r w:rsidRPr="002000B8">
        <w:rPr>
          <w:b/>
          <w:sz w:val="32"/>
          <w:szCs w:val="32"/>
          <w:rPrChange w:id="42" w:author="Kim Anh Su" w:date="2025-04-08T23:12:00Z" w16du:dateUtc="2025-04-08T16:12:00Z">
            <w:rPr>
              <w:b/>
              <w:sz w:val="26"/>
              <w:szCs w:val="26"/>
            </w:rPr>
          </w:rPrChange>
        </w:rPr>
        <w:t>PHẦN 2: NỘI DUNG</w:t>
      </w:r>
      <w:bookmarkEnd w:id="39"/>
      <w:bookmarkEnd w:id="41"/>
    </w:p>
    <w:p w14:paraId="5A28FDA4" w14:textId="77777777" w:rsidR="00C36084" w:rsidRPr="002000B8" w:rsidRDefault="00C36084" w:rsidP="00C36084">
      <w:pPr>
        <w:tabs>
          <w:tab w:val="left" w:pos="0"/>
          <w:tab w:val="left" w:pos="5220"/>
          <w:tab w:val="center" w:pos="9000"/>
        </w:tabs>
        <w:spacing w:line="288" w:lineRule="auto"/>
        <w:jc w:val="center"/>
        <w:outlineLvl w:val="1"/>
        <w:rPr>
          <w:b/>
          <w:sz w:val="28"/>
          <w:szCs w:val="28"/>
          <w:rPrChange w:id="43" w:author="Kim Anh Su" w:date="2025-04-08T23:12:00Z" w16du:dateUtc="2025-04-08T16:12:00Z">
            <w:rPr>
              <w:b/>
              <w:sz w:val="26"/>
              <w:szCs w:val="26"/>
            </w:rPr>
          </w:rPrChange>
        </w:rPr>
      </w:pPr>
      <w:bookmarkStart w:id="44" w:name="_Toc184452708"/>
      <w:bookmarkStart w:id="45" w:name="_Toc196268085"/>
      <w:r w:rsidRPr="002000B8">
        <w:rPr>
          <w:b/>
          <w:sz w:val="28"/>
          <w:szCs w:val="28"/>
          <w:rPrChange w:id="46" w:author="Kim Anh Su" w:date="2025-04-08T23:12:00Z" w16du:dateUtc="2025-04-08T16:12:00Z">
            <w:rPr>
              <w:b/>
              <w:sz w:val="26"/>
              <w:szCs w:val="26"/>
            </w:rPr>
          </w:rPrChange>
        </w:rPr>
        <w:t>CHƯƠNG 1 – ĐẶC TẢ YÊU CẦU</w:t>
      </w:r>
      <w:bookmarkEnd w:id="44"/>
      <w:bookmarkEnd w:id="45"/>
    </w:p>
    <w:p w14:paraId="71976985" w14:textId="77777777" w:rsidR="00C36084" w:rsidRPr="00BA2086" w:rsidRDefault="00C36084" w:rsidP="00C36084">
      <w:pPr>
        <w:spacing w:line="288" w:lineRule="auto"/>
        <w:outlineLvl w:val="2"/>
        <w:rPr>
          <w:b/>
          <w:sz w:val="26"/>
          <w:szCs w:val="26"/>
        </w:rPr>
      </w:pPr>
      <w:bookmarkStart w:id="47" w:name="_Toc184452709"/>
      <w:bookmarkStart w:id="48" w:name="_Toc196268086"/>
      <w:r w:rsidRPr="00BA2086">
        <w:rPr>
          <w:b/>
          <w:sz w:val="26"/>
          <w:szCs w:val="26"/>
        </w:rPr>
        <w:t>1.1 Mô tả đề tài</w:t>
      </w:r>
      <w:bookmarkEnd w:id="47"/>
      <w:bookmarkEnd w:id="48"/>
    </w:p>
    <w:p w14:paraId="0A8B2F90" w14:textId="3DE9C45A" w:rsidR="00D93959" w:rsidRPr="0020119F" w:rsidRDefault="00C36084" w:rsidP="0020119F">
      <w:pPr>
        <w:spacing w:before="80" w:line="288" w:lineRule="auto"/>
        <w:ind w:firstLine="426"/>
        <w:jc w:val="both"/>
        <w:rPr>
          <w:sz w:val="26"/>
          <w:szCs w:val="26"/>
        </w:rPr>
      </w:pPr>
      <w:r w:rsidRPr="00BA2086">
        <w:rPr>
          <w:sz w:val="26"/>
          <w:szCs w:val="26"/>
        </w:rPr>
        <w:t xml:space="preserve">Hệ thống website </w:t>
      </w:r>
      <w:r w:rsidR="0003651B">
        <w:rPr>
          <w:sz w:val="26"/>
          <w:szCs w:val="26"/>
        </w:rPr>
        <w:t xml:space="preserve">cửa hàng </w:t>
      </w:r>
      <w:r w:rsidRPr="00BA2086">
        <w:rPr>
          <w:sz w:val="26"/>
          <w:szCs w:val="26"/>
        </w:rPr>
        <w:t xml:space="preserve">thuốc bảo vệ thực vật </w:t>
      </w:r>
      <w:r w:rsidR="00F83173">
        <w:rPr>
          <w:sz w:val="26"/>
          <w:szCs w:val="26"/>
        </w:rPr>
        <w:t>ứng dụng mô hình trí tuệ nhân tạo để</w:t>
      </w:r>
      <w:r w:rsidRPr="00BA2086">
        <w:rPr>
          <w:sz w:val="26"/>
          <w:szCs w:val="26"/>
        </w:rPr>
        <w:t xml:space="preserve"> chẩn đoán bệnh là một giải pháp tốt, </w:t>
      </w:r>
      <w:r w:rsidR="0003651B">
        <w:rPr>
          <w:sz w:val="26"/>
          <w:szCs w:val="26"/>
        </w:rPr>
        <w:t xml:space="preserve">tạo sự tiện lợi cho người tiêu dùng trong </w:t>
      </w:r>
      <w:r w:rsidRPr="00BA2086">
        <w:rPr>
          <w:sz w:val="26"/>
          <w:szCs w:val="26"/>
        </w:rPr>
        <w:t xml:space="preserve">việc mua </w:t>
      </w:r>
      <w:r w:rsidR="0003651B">
        <w:rPr>
          <w:sz w:val="26"/>
          <w:szCs w:val="26"/>
        </w:rPr>
        <w:t xml:space="preserve">sản phẩm </w:t>
      </w:r>
      <w:r w:rsidRPr="00BA2086">
        <w:rPr>
          <w:sz w:val="26"/>
          <w:szCs w:val="26"/>
        </w:rPr>
        <w:t>chữa trị cho cây trồng. Công cụ tìm kiếm và lọc thông tin giúp người tiêu dùng có thể dễ dàng và nhanh chóng tìm được sản phẩm phù hợp. Ngoài ra hệ thống còn có các chức năng quản lý thông tin cá nhân trên hệ thống, xem danh sách</w:t>
      </w:r>
      <w:r w:rsidR="00F83173">
        <w:rPr>
          <w:sz w:val="26"/>
          <w:szCs w:val="26"/>
        </w:rPr>
        <w:t xml:space="preserve"> sản phẩm trong</w:t>
      </w:r>
      <w:r w:rsidRPr="00BA2086">
        <w:rPr>
          <w:sz w:val="26"/>
          <w:szCs w:val="26"/>
        </w:rPr>
        <w:t xml:space="preserve"> giỏ hàng,</w:t>
      </w:r>
      <w:r w:rsidR="0003651B">
        <w:rPr>
          <w:sz w:val="26"/>
          <w:szCs w:val="26"/>
        </w:rPr>
        <w:t xml:space="preserve"> thanh toán online</w:t>
      </w:r>
      <w:r w:rsidR="00F83173">
        <w:rPr>
          <w:sz w:val="26"/>
          <w:szCs w:val="26"/>
        </w:rPr>
        <w:t xml:space="preserve"> bằng vnpay</w:t>
      </w:r>
      <w:r w:rsidR="0003651B">
        <w:rPr>
          <w:sz w:val="26"/>
          <w:szCs w:val="26"/>
        </w:rPr>
        <w:t>,</w:t>
      </w:r>
      <w:r w:rsidRPr="00BA2086">
        <w:rPr>
          <w:sz w:val="26"/>
          <w:szCs w:val="26"/>
        </w:rPr>
        <w:t xml:space="preserve"> </w:t>
      </w:r>
      <w:r w:rsidR="0003651B">
        <w:rPr>
          <w:sz w:val="26"/>
          <w:szCs w:val="26"/>
        </w:rPr>
        <w:t xml:space="preserve">theo dõi </w:t>
      </w:r>
      <w:r w:rsidRPr="00BA2086">
        <w:rPr>
          <w:sz w:val="26"/>
          <w:szCs w:val="26"/>
        </w:rPr>
        <w:t>trạng thái của các đơn hàng đã đặt một cách dễ dàng</w:t>
      </w:r>
      <w:r w:rsidR="0003651B">
        <w:rPr>
          <w:sz w:val="26"/>
          <w:szCs w:val="26"/>
        </w:rPr>
        <w:t xml:space="preserve"> và minh bạch</w:t>
      </w:r>
      <w:r w:rsidRPr="00BA2086">
        <w:rPr>
          <w:sz w:val="26"/>
          <w:szCs w:val="26"/>
        </w:rPr>
        <w:t>. Người dùng có thể xem chi tiết sản phẩm và</w:t>
      </w:r>
      <w:r w:rsidR="00F83173">
        <w:rPr>
          <w:sz w:val="26"/>
          <w:szCs w:val="26"/>
        </w:rPr>
        <w:t xml:space="preserve"> gửi</w:t>
      </w:r>
      <w:r w:rsidRPr="00BA2086">
        <w:rPr>
          <w:sz w:val="26"/>
          <w:szCs w:val="26"/>
        </w:rPr>
        <w:t xml:space="preserve"> bình luận sản phẩm.</w:t>
      </w:r>
      <w:r w:rsidR="000F798B">
        <w:rPr>
          <w:sz w:val="26"/>
          <w:szCs w:val="26"/>
        </w:rPr>
        <w:t xml:space="preserve"> </w:t>
      </w:r>
      <w:r w:rsidRPr="00BA2086">
        <w:rPr>
          <w:sz w:val="26"/>
          <w:szCs w:val="26"/>
        </w:rPr>
        <w:t>Hơn thế, hệ thống còn giúp cho người tiêu dùng nói chung và người nông dân nói riêng có thể phát hiện bệnh</w:t>
      </w:r>
      <w:r w:rsidR="00F83173">
        <w:rPr>
          <w:sz w:val="26"/>
          <w:szCs w:val="26"/>
        </w:rPr>
        <w:t xml:space="preserve"> cây trồng</w:t>
      </w:r>
      <w:r w:rsidRPr="00BA2086">
        <w:rPr>
          <w:sz w:val="26"/>
          <w:szCs w:val="26"/>
        </w:rPr>
        <w:t xml:space="preserve"> bởi mô hình chẩn đoán bệnh và đưa ra gợi ý các sản phẩm có thể chữa bệnh tương ứng.</w:t>
      </w:r>
    </w:p>
    <w:p w14:paraId="4488CB7B" w14:textId="1B9FEC7E" w:rsidR="00C36084" w:rsidRPr="00BA2086" w:rsidRDefault="00C36084" w:rsidP="00D21B2E">
      <w:pPr>
        <w:spacing w:line="288" w:lineRule="auto"/>
        <w:ind w:firstLine="426"/>
        <w:jc w:val="both"/>
        <w:rPr>
          <w:sz w:val="26"/>
          <w:szCs w:val="26"/>
        </w:rPr>
      </w:pPr>
      <w:r w:rsidRPr="00BA2086">
        <w:rPr>
          <w:sz w:val="26"/>
          <w:szCs w:val="26"/>
        </w:rPr>
        <w:t>Về phía người dùng, khi truy cập vào hệ thống với tư cách là khách vãng lai, ở trang chủ của website người dùng có thể tìm kiếm sản phẩm, xem sản phẩm, thêm sản phẩm vào giỏ hàng, sử dụng AI để thực hiện chẩn đoán bệnh trên cây sầu riêng</w:t>
      </w:r>
      <w:r w:rsidR="00F83173">
        <w:rPr>
          <w:sz w:val="26"/>
          <w:szCs w:val="26"/>
        </w:rPr>
        <w:t xml:space="preserve"> bằng hình ảnh lá được tải lên</w:t>
      </w:r>
      <w:r w:rsidRPr="00BA2086">
        <w:rPr>
          <w:sz w:val="26"/>
          <w:szCs w:val="26"/>
        </w:rPr>
        <w:t>.</w:t>
      </w:r>
      <w:r w:rsidR="000F798B">
        <w:rPr>
          <w:sz w:val="26"/>
          <w:szCs w:val="26"/>
        </w:rPr>
        <w:t xml:space="preserve"> </w:t>
      </w:r>
      <w:r w:rsidRPr="00BA2086">
        <w:rPr>
          <w:sz w:val="26"/>
          <w:szCs w:val="26"/>
        </w:rPr>
        <w:t xml:space="preserve">Khi người dùng đã cho sản phẩm vào giỏ hàng và thực hiện đặt hàng, hệ thống cần người dùng đăng nhập tài khoản, nếu chưa có tài khoản người dùng cần thực hiện đăng ký tài khoản lên hệ thống, khi đặt hàng người dùng cần nhập đầy đủ thông tin và tiến hành đặt hàng, </w:t>
      </w:r>
      <w:r w:rsidR="002A2F8F">
        <w:rPr>
          <w:sz w:val="26"/>
          <w:szCs w:val="26"/>
        </w:rPr>
        <w:t>người dùng</w:t>
      </w:r>
      <w:r w:rsidRPr="00BA2086">
        <w:rPr>
          <w:sz w:val="26"/>
          <w:szCs w:val="26"/>
        </w:rPr>
        <w:t xml:space="preserve"> có thể xem trạng thái đơn hàng ở mục danh sách đơn hàng và có thể hủy đơn khi đơn hàng đó còn đang trong trạng thái</w:t>
      </w:r>
      <w:r w:rsidR="00F83173">
        <w:rPr>
          <w:sz w:val="26"/>
          <w:szCs w:val="26"/>
        </w:rPr>
        <w:t xml:space="preserve"> tiếp nhận</w:t>
      </w:r>
      <w:r w:rsidRPr="00BA2086">
        <w:rPr>
          <w:sz w:val="26"/>
          <w:szCs w:val="26"/>
        </w:rPr>
        <w:t xml:space="preserve"> đơn hàng. Hệ thống cũng có chức năng tự động cập nhật trạng thái đơn hàng giúp cho khách hàng có thể quản lý đơn hàng của mình một cách dễ dàng và thuận tiện.</w:t>
      </w:r>
      <w:r w:rsidR="00F83173">
        <w:rPr>
          <w:sz w:val="26"/>
          <w:szCs w:val="26"/>
        </w:rPr>
        <w:t xml:space="preserve"> </w:t>
      </w:r>
      <w:r w:rsidRPr="00BA2086">
        <w:rPr>
          <w:sz w:val="26"/>
          <w:szCs w:val="26"/>
        </w:rPr>
        <w:t xml:space="preserve">Mỗi sản phẩm đều có những danh mục và nhãn hàng riêng được hiển thị một cách rõ ràng chi tiết khiến cho người dùng an tâm về sản phẩm mà mình mua. Từ trang chủ và trang chi tiết sản phẩm kể cả phần gợi ý sản phẩm của AI, khách hàng đều có thể thêm sản phẩm vào giỏ hàng và tiến hành thanh một cách nhanh chóng và tiện lợi. </w:t>
      </w:r>
    </w:p>
    <w:p w14:paraId="0DB644B2" w14:textId="0FF9BDB6" w:rsidR="0046307C" w:rsidRDefault="00C36084" w:rsidP="00E37772">
      <w:pPr>
        <w:spacing w:before="80" w:line="288" w:lineRule="auto"/>
        <w:ind w:firstLine="426"/>
        <w:jc w:val="both"/>
        <w:rPr>
          <w:sz w:val="26"/>
          <w:szCs w:val="26"/>
        </w:rPr>
      </w:pPr>
      <w:r w:rsidRPr="00BA2086">
        <w:rPr>
          <w:sz w:val="26"/>
          <w:szCs w:val="26"/>
        </w:rPr>
        <w:t>Về phía quản trị viên,</w:t>
      </w:r>
      <w:r w:rsidR="00F83173">
        <w:rPr>
          <w:sz w:val="26"/>
          <w:szCs w:val="26"/>
        </w:rPr>
        <w:t xml:space="preserve"> với vai trò này tài khoản khi đăng nhập sẽ</w:t>
      </w:r>
      <w:r w:rsidRPr="00BA2086">
        <w:rPr>
          <w:sz w:val="26"/>
          <w:szCs w:val="26"/>
        </w:rPr>
        <w:t xml:space="preserve"> được</w:t>
      </w:r>
      <w:r w:rsidR="00190455">
        <w:rPr>
          <w:sz w:val="26"/>
          <w:szCs w:val="26"/>
        </w:rPr>
        <w:t xml:space="preserve"> cung cấp thêm chức năng</w:t>
      </w:r>
      <w:r w:rsidRPr="00BA2086">
        <w:rPr>
          <w:sz w:val="26"/>
          <w:szCs w:val="26"/>
        </w:rPr>
        <w:t xml:space="preserve"> chuyển đến một giao diện quản lý </w:t>
      </w:r>
      <w:r w:rsidR="002A2F8F">
        <w:rPr>
          <w:sz w:val="26"/>
          <w:szCs w:val="26"/>
        </w:rPr>
        <w:t>trực quan</w:t>
      </w:r>
      <w:r w:rsidRPr="00BA2086">
        <w:rPr>
          <w:sz w:val="26"/>
          <w:szCs w:val="26"/>
        </w:rPr>
        <w:t xml:space="preserve">, hiệu quả và dễ sử dụng, đáp ứng </w:t>
      </w:r>
      <w:r w:rsidR="0065135C">
        <w:rPr>
          <w:sz w:val="26"/>
          <w:szCs w:val="26"/>
        </w:rPr>
        <w:t>hầu hết các</w:t>
      </w:r>
      <w:r w:rsidRPr="00BA2086">
        <w:rPr>
          <w:sz w:val="26"/>
          <w:szCs w:val="26"/>
        </w:rPr>
        <w:t xml:space="preserve"> nhu cầu cho công tác quản lý.</w:t>
      </w:r>
      <w:r w:rsidR="0065135C">
        <w:rPr>
          <w:sz w:val="26"/>
          <w:szCs w:val="26"/>
        </w:rPr>
        <w:t xml:space="preserve"> N</w:t>
      </w:r>
      <w:r w:rsidRPr="00BA2086">
        <w:rPr>
          <w:sz w:val="26"/>
          <w:szCs w:val="26"/>
        </w:rPr>
        <w:t>gười quản trị có thể thực hiện nhiều chức năng quản lý để giữ cho hệ thống được hoạt động một cá</w:t>
      </w:r>
      <w:r w:rsidR="002A2F8F">
        <w:rPr>
          <w:sz w:val="26"/>
          <w:szCs w:val="26"/>
        </w:rPr>
        <w:t>ch chính xác và ổn định</w:t>
      </w:r>
      <w:r w:rsidRPr="00BA2086">
        <w:rPr>
          <w:sz w:val="26"/>
          <w:szCs w:val="26"/>
        </w:rPr>
        <w:t xml:space="preserve"> nhất. Người quản trị có thể quản lý toàn bộ sản phẩm đang được hiển thị trên trang web, danh mục sản phẩm, nhãn hàng, quản lý đơn hàng, kho hàng,</w:t>
      </w:r>
      <w:r w:rsidR="002A2F8F">
        <w:rPr>
          <w:sz w:val="26"/>
          <w:szCs w:val="26"/>
        </w:rPr>
        <w:t xml:space="preserve"> xem báo cáo doanh thu, lợi nhuận</w:t>
      </w:r>
      <w:r w:rsidR="0065135C">
        <w:rPr>
          <w:sz w:val="26"/>
          <w:szCs w:val="26"/>
        </w:rPr>
        <w:t>,</w:t>
      </w:r>
      <w:r w:rsidRPr="00BA2086">
        <w:rPr>
          <w:sz w:val="26"/>
          <w:szCs w:val="26"/>
        </w:rPr>
        <w:t>… Người dùng với vai trò quản trị có thể thêm</w:t>
      </w:r>
      <w:r w:rsidR="0065135C">
        <w:rPr>
          <w:sz w:val="26"/>
          <w:szCs w:val="26"/>
        </w:rPr>
        <w:t xml:space="preserve"> hoặc cập nhật sản phẩm</w:t>
      </w:r>
      <w:r w:rsidRPr="00BA2086">
        <w:rPr>
          <w:sz w:val="26"/>
          <w:szCs w:val="26"/>
        </w:rPr>
        <w:t>, với chức năng này người dùng có thể quản lý được các thông tin chi tiết của một sản phẩm một cách thuận tiện,</w:t>
      </w:r>
      <w:r w:rsidR="0065135C">
        <w:rPr>
          <w:sz w:val="26"/>
          <w:szCs w:val="26"/>
        </w:rPr>
        <w:t xml:space="preserve"> trong chức năng thêm sản phẩm mới thì chức năng này sẽ tạo ra một bản ghi mới với các thông tin như: tên sản phẩm, giá bán của sản phẩm, chọn thương hiệu, chọn danh mục, mô tả </w:t>
      </w:r>
      <w:r w:rsidR="00190455">
        <w:rPr>
          <w:sz w:val="26"/>
          <w:szCs w:val="26"/>
        </w:rPr>
        <w:t>sản phẩm</w:t>
      </w:r>
      <w:r w:rsidR="0065135C">
        <w:rPr>
          <w:sz w:val="26"/>
          <w:szCs w:val="26"/>
        </w:rPr>
        <w:t>, mô tả công dụng</w:t>
      </w:r>
      <w:r w:rsidR="00190455">
        <w:rPr>
          <w:sz w:val="26"/>
          <w:szCs w:val="26"/>
        </w:rPr>
        <w:t>, trạng thái</w:t>
      </w:r>
      <w:r w:rsidR="0065135C">
        <w:rPr>
          <w:sz w:val="26"/>
          <w:szCs w:val="26"/>
        </w:rPr>
        <w:t xml:space="preserve"> và hình ảnh của sản phẩm. Đối với vấn đề nhập kho cho sản phẩm cần có giao diện tạo phiếu nhập kho gồm có các thông tin cơ bản như: các thông tin liên hệ của người giao, lần nhập kho bởi nhà cung cấp nào, </w:t>
      </w:r>
      <w:r w:rsidR="0046307C">
        <w:rPr>
          <w:sz w:val="26"/>
          <w:szCs w:val="26"/>
        </w:rPr>
        <w:t xml:space="preserve">các thông tin cơ bản của sản phẩm như tên sản phẩm, giá nhập, hạn sử dụng theo lô hàng này, số lượng trên chứng từ và số lượng thực nhập, cuối cùng là chữ ký; chức năng này sẽ tự động cập nhật tình trạng tồn kho của sản phẩm và lưu phiếu này lên trên hệ thống để thuận lợi cho việc đối chiếu cho sau này. </w:t>
      </w:r>
    </w:p>
    <w:p w14:paraId="2A0D1358" w14:textId="4671BCFE" w:rsidR="00B9292B" w:rsidRPr="00BA2086" w:rsidRDefault="00A611EF" w:rsidP="00190455">
      <w:pPr>
        <w:spacing w:line="288" w:lineRule="auto"/>
        <w:ind w:firstLine="426"/>
        <w:jc w:val="both"/>
        <w:rPr>
          <w:sz w:val="26"/>
          <w:szCs w:val="26"/>
        </w:rPr>
      </w:pPr>
      <w:r>
        <w:rPr>
          <w:sz w:val="26"/>
          <w:szCs w:val="26"/>
        </w:rPr>
        <w:t>C</w:t>
      </w:r>
      <w:r w:rsidR="0046307C">
        <w:rPr>
          <w:sz w:val="26"/>
          <w:szCs w:val="26"/>
        </w:rPr>
        <w:t>hức năng cập nhật trạng thái đơn hàng</w:t>
      </w:r>
      <w:r>
        <w:rPr>
          <w:sz w:val="26"/>
          <w:szCs w:val="26"/>
        </w:rPr>
        <w:t>, khi</w:t>
      </w:r>
      <w:r w:rsidR="0046307C">
        <w:rPr>
          <w:sz w:val="26"/>
          <w:szCs w:val="26"/>
        </w:rPr>
        <w:t xml:space="preserve"> trạng thái</w:t>
      </w:r>
      <w:r>
        <w:rPr>
          <w:sz w:val="26"/>
          <w:szCs w:val="26"/>
        </w:rPr>
        <w:t xml:space="preserve"> đơn là</w:t>
      </w:r>
      <w:r w:rsidR="0046307C">
        <w:rPr>
          <w:sz w:val="26"/>
          <w:szCs w:val="26"/>
        </w:rPr>
        <w:t xml:space="preserve"> đã giao hàng thành công </w:t>
      </w:r>
      <w:r>
        <w:rPr>
          <w:sz w:val="26"/>
          <w:szCs w:val="26"/>
        </w:rPr>
        <w:t>thì hệ thống sẽ tự động</w:t>
      </w:r>
      <w:r w:rsidR="0046307C">
        <w:rPr>
          <w:sz w:val="26"/>
          <w:szCs w:val="26"/>
        </w:rPr>
        <w:t xml:space="preserve"> cập nhật lại số lượng tồn kho chính xác với số lượng sản phẩm được xuất ra từ một lô hàng cụ thể để có thể đảm bảo được tính chính xác theo thời gian thực, phù hợp với chính sách giao nhận và trả hàng của cửa hàng.</w:t>
      </w:r>
      <w:r w:rsidR="00C92971">
        <w:rPr>
          <w:sz w:val="26"/>
          <w:szCs w:val="26"/>
        </w:rPr>
        <w:t xml:space="preserve"> Với yêu cầu của chức năng báo cáo thống kê gồm có báo cáo doanh thu và lợi nhuận của ngày hôm nay hoặc một khoảng thời gian cụ thể để có cái nhìn tổng quan hiệu suất kinh doanh của hệ thống, bên cạnh đó cần có chức năng báo cáo trạng thái từng lô hàng của sản phẩm, giám sát được hạn sử dụng của sản phẩm thuộc lô hàng và các chức năng khác.</w:t>
      </w:r>
    </w:p>
    <w:p w14:paraId="2C0E6EB6" w14:textId="19F5DE0D" w:rsidR="0055214E" w:rsidRPr="008302A7" w:rsidRDefault="00C36084" w:rsidP="008302A7">
      <w:pPr>
        <w:spacing w:line="288" w:lineRule="auto"/>
        <w:jc w:val="both"/>
        <w:outlineLvl w:val="2"/>
        <w:rPr>
          <w:b/>
          <w:sz w:val="26"/>
          <w:szCs w:val="26"/>
        </w:rPr>
      </w:pPr>
      <w:bookmarkStart w:id="49" w:name="_Toc184452710"/>
      <w:bookmarkStart w:id="50" w:name="_Toc196268087"/>
      <w:r w:rsidRPr="00BA2086">
        <w:rPr>
          <w:b/>
          <w:sz w:val="26"/>
          <w:szCs w:val="26"/>
        </w:rPr>
        <w:t>1.2 Các chức năng của hệ thống</w:t>
      </w:r>
      <w:bookmarkStart w:id="51" w:name="_Toc184378420"/>
      <w:bookmarkEnd w:id="49"/>
      <w:bookmarkEnd w:id="50"/>
    </w:p>
    <w:p w14:paraId="0BC7DC17" w14:textId="3D6AF587" w:rsidR="00C36084" w:rsidRPr="00BA2086" w:rsidRDefault="00966582" w:rsidP="008302A7">
      <w:pPr>
        <w:pStyle w:val="Caption"/>
        <w:spacing w:after="0"/>
      </w:pPr>
      <w:bookmarkStart w:id="52" w:name="_Toc194359815"/>
      <w:bookmarkStart w:id="53" w:name="_Toc196289008"/>
      <w:bookmarkEnd w:id="51"/>
      <w:r>
        <w:t xml:space="preserve">Bảng </w:t>
      </w:r>
      <w:fldSimple w:instr=" SEQ Bảng \* ARABIC ">
        <w:r w:rsidR="00CF71CE">
          <w:rPr>
            <w:noProof/>
          </w:rPr>
          <w:t>1</w:t>
        </w:r>
      </w:fldSimple>
      <w:r w:rsidR="002E75E9">
        <w:t>.</w:t>
      </w:r>
      <w:r w:rsidRPr="00BA2086">
        <w:t xml:space="preserve"> </w:t>
      </w:r>
      <w:r w:rsidRPr="00BA2086">
        <w:rPr>
          <w:bCs/>
        </w:rPr>
        <w:t>Chức năng người dùng</w:t>
      </w:r>
      <w:bookmarkEnd w:id="52"/>
      <w:bookmarkEnd w:id="53"/>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126"/>
        <w:gridCol w:w="5324"/>
      </w:tblGrid>
      <w:tr w:rsidR="00C36084" w:rsidRPr="00BA2086" w14:paraId="4D79AE37" w14:textId="77777777" w:rsidTr="0020119F">
        <w:tc>
          <w:tcPr>
            <w:tcW w:w="1550" w:type="dxa"/>
            <w:shd w:val="clear" w:color="auto" w:fill="auto"/>
            <w:tcMar>
              <w:top w:w="100" w:type="dxa"/>
              <w:left w:w="100" w:type="dxa"/>
              <w:bottom w:w="100" w:type="dxa"/>
              <w:right w:w="100" w:type="dxa"/>
            </w:tcMar>
          </w:tcPr>
          <w:p w14:paraId="0D531E3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126" w:type="dxa"/>
            <w:shd w:val="clear" w:color="auto" w:fill="auto"/>
            <w:tcMar>
              <w:top w:w="100" w:type="dxa"/>
              <w:left w:w="100" w:type="dxa"/>
              <w:bottom w:w="100" w:type="dxa"/>
              <w:right w:w="100" w:type="dxa"/>
            </w:tcMar>
          </w:tcPr>
          <w:p w14:paraId="48BA34B6"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324" w:type="dxa"/>
            <w:shd w:val="clear" w:color="auto" w:fill="auto"/>
            <w:tcMar>
              <w:top w:w="100" w:type="dxa"/>
              <w:left w:w="100" w:type="dxa"/>
              <w:bottom w:w="100" w:type="dxa"/>
              <w:right w:w="100" w:type="dxa"/>
            </w:tcMar>
          </w:tcPr>
          <w:p w14:paraId="2A850E1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20119F" w:rsidRPr="00BA2086" w14:paraId="7CDBD330" w14:textId="77777777" w:rsidTr="0020119F">
        <w:tc>
          <w:tcPr>
            <w:tcW w:w="1550" w:type="dxa"/>
            <w:vMerge w:val="restart"/>
            <w:shd w:val="clear" w:color="auto" w:fill="auto"/>
            <w:tcMar>
              <w:top w:w="100" w:type="dxa"/>
              <w:left w:w="100" w:type="dxa"/>
              <w:bottom w:w="100" w:type="dxa"/>
              <w:right w:w="100" w:type="dxa"/>
            </w:tcMar>
          </w:tcPr>
          <w:p w14:paraId="501D607A" w14:textId="77777777" w:rsidR="0020119F" w:rsidRPr="00BA2086" w:rsidRDefault="0020119F" w:rsidP="0020119F">
            <w:pPr>
              <w:widowControl w:val="0"/>
              <w:pBdr>
                <w:top w:val="nil"/>
                <w:left w:val="nil"/>
                <w:bottom w:val="nil"/>
                <w:right w:val="nil"/>
                <w:between w:val="nil"/>
              </w:pBdr>
              <w:spacing w:line="288" w:lineRule="auto"/>
              <w:jc w:val="both"/>
              <w:rPr>
                <w:sz w:val="26"/>
                <w:szCs w:val="26"/>
              </w:rPr>
            </w:pPr>
            <w:r w:rsidRPr="00BA2086">
              <w:rPr>
                <w:sz w:val="26"/>
                <w:szCs w:val="26"/>
              </w:rPr>
              <w:t>Khách hàng</w:t>
            </w:r>
          </w:p>
        </w:tc>
        <w:tc>
          <w:tcPr>
            <w:tcW w:w="2126" w:type="dxa"/>
            <w:shd w:val="clear" w:color="auto" w:fill="auto"/>
            <w:tcMar>
              <w:top w:w="100" w:type="dxa"/>
              <w:left w:w="100" w:type="dxa"/>
              <w:bottom w:w="100" w:type="dxa"/>
              <w:right w:w="100" w:type="dxa"/>
            </w:tcMar>
          </w:tcPr>
          <w:p w14:paraId="120B02C3" w14:textId="0A04E479" w:rsidR="0020119F" w:rsidRPr="00BA2086" w:rsidRDefault="0020119F" w:rsidP="000F798B">
            <w:pPr>
              <w:widowControl w:val="0"/>
              <w:pBdr>
                <w:top w:val="nil"/>
                <w:left w:val="nil"/>
                <w:bottom w:val="nil"/>
                <w:right w:val="nil"/>
                <w:between w:val="nil"/>
              </w:pBdr>
              <w:spacing w:line="288" w:lineRule="auto"/>
              <w:rPr>
                <w:sz w:val="26"/>
                <w:szCs w:val="26"/>
              </w:rPr>
            </w:pPr>
            <w:r w:rsidRPr="00BA2086">
              <w:rPr>
                <w:sz w:val="26"/>
                <w:szCs w:val="26"/>
              </w:rPr>
              <w:t>Đăng</w:t>
            </w:r>
            <w:r>
              <w:rPr>
                <w:sz w:val="26"/>
                <w:szCs w:val="26"/>
              </w:rPr>
              <w:t xml:space="preserve"> ký</w:t>
            </w:r>
            <w:r w:rsidRPr="00BA2086">
              <w:rPr>
                <w:sz w:val="26"/>
                <w:szCs w:val="26"/>
              </w:rPr>
              <w:t>, đăng</w:t>
            </w:r>
            <w:r>
              <w:rPr>
                <w:sz w:val="26"/>
                <w:szCs w:val="26"/>
              </w:rPr>
              <w:t xml:space="preserve"> nhập</w:t>
            </w:r>
            <w:r w:rsidRPr="00BA2086">
              <w:rPr>
                <w:sz w:val="26"/>
                <w:szCs w:val="26"/>
              </w:rPr>
              <w:t>, đăng xuất</w:t>
            </w:r>
          </w:p>
        </w:tc>
        <w:tc>
          <w:tcPr>
            <w:tcW w:w="5324" w:type="dxa"/>
            <w:shd w:val="clear" w:color="auto" w:fill="auto"/>
            <w:tcMar>
              <w:top w:w="100" w:type="dxa"/>
              <w:left w:w="100" w:type="dxa"/>
              <w:bottom w:w="100" w:type="dxa"/>
              <w:right w:w="100" w:type="dxa"/>
            </w:tcMar>
          </w:tcPr>
          <w:p w14:paraId="4B75AF8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cần có tài khoản và đăng nhập để thực hiện đặt hàng, thanh toán và định danh người dùng trên hệ thống</w:t>
            </w:r>
          </w:p>
        </w:tc>
      </w:tr>
      <w:tr w:rsidR="0020119F" w:rsidRPr="00BA2086" w14:paraId="049A8F7D" w14:textId="77777777" w:rsidTr="0020119F">
        <w:tc>
          <w:tcPr>
            <w:tcW w:w="1550" w:type="dxa"/>
            <w:vMerge/>
            <w:shd w:val="clear" w:color="auto" w:fill="auto"/>
            <w:tcMar>
              <w:top w:w="100" w:type="dxa"/>
              <w:left w:w="100" w:type="dxa"/>
              <w:bottom w:w="100" w:type="dxa"/>
              <w:right w:w="100" w:type="dxa"/>
            </w:tcMar>
          </w:tcPr>
          <w:p w14:paraId="1841D007"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2FD64C20" w14:textId="77777777" w:rsidR="0020119F" w:rsidRPr="00BA2086" w:rsidRDefault="0020119F" w:rsidP="000F798B">
            <w:pPr>
              <w:widowControl w:val="0"/>
              <w:pBdr>
                <w:top w:val="nil"/>
                <w:left w:val="nil"/>
                <w:bottom w:val="nil"/>
                <w:right w:val="nil"/>
                <w:between w:val="nil"/>
              </w:pBdr>
              <w:spacing w:line="288" w:lineRule="auto"/>
              <w:rPr>
                <w:sz w:val="26"/>
                <w:szCs w:val="26"/>
              </w:rPr>
            </w:pPr>
            <w:r w:rsidRPr="00BA2086">
              <w:rPr>
                <w:sz w:val="26"/>
                <w:szCs w:val="26"/>
              </w:rPr>
              <w:t>Cập nhật thông tin cá nhân</w:t>
            </w:r>
          </w:p>
        </w:tc>
        <w:tc>
          <w:tcPr>
            <w:tcW w:w="5324" w:type="dxa"/>
            <w:shd w:val="clear" w:color="auto" w:fill="auto"/>
            <w:tcMar>
              <w:top w:w="100" w:type="dxa"/>
              <w:left w:w="100" w:type="dxa"/>
              <w:bottom w:w="100" w:type="dxa"/>
              <w:right w:w="100" w:type="dxa"/>
            </w:tcMar>
          </w:tcPr>
          <w:p w14:paraId="4B332836" w14:textId="3F949E0C"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cập nhật thông tin cá nhân như: tên khách hàng, số điện thoại, địa chỉ, email, ảnh đại diện,…</w:t>
            </w:r>
          </w:p>
        </w:tc>
      </w:tr>
      <w:tr w:rsidR="0020119F" w:rsidRPr="00BA2086" w14:paraId="0726E0B5" w14:textId="77777777" w:rsidTr="0020119F">
        <w:tc>
          <w:tcPr>
            <w:tcW w:w="1550" w:type="dxa"/>
            <w:vMerge/>
            <w:shd w:val="clear" w:color="auto" w:fill="auto"/>
            <w:tcMar>
              <w:top w:w="100" w:type="dxa"/>
              <w:left w:w="100" w:type="dxa"/>
              <w:bottom w:w="100" w:type="dxa"/>
              <w:right w:w="100" w:type="dxa"/>
            </w:tcMar>
          </w:tcPr>
          <w:p w14:paraId="387F692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0AF1E69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324" w:type="dxa"/>
            <w:shd w:val="clear" w:color="auto" w:fill="auto"/>
            <w:tcMar>
              <w:top w:w="100" w:type="dxa"/>
              <w:left w:w="100" w:type="dxa"/>
              <w:bottom w:w="100" w:type="dxa"/>
              <w:right w:w="100" w:type="dxa"/>
            </w:tcMar>
          </w:tcPr>
          <w:p w14:paraId="7D281E7F"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đổi mật khẩu khi cần thiết</w:t>
            </w:r>
          </w:p>
        </w:tc>
      </w:tr>
      <w:tr w:rsidR="0020119F" w:rsidRPr="00BA2086" w14:paraId="0C5517C6" w14:textId="77777777" w:rsidTr="0020119F">
        <w:tc>
          <w:tcPr>
            <w:tcW w:w="1550" w:type="dxa"/>
            <w:vMerge/>
            <w:shd w:val="clear" w:color="auto" w:fill="auto"/>
            <w:tcMar>
              <w:top w:w="100" w:type="dxa"/>
              <w:left w:w="100" w:type="dxa"/>
              <w:bottom w:w="100" w:type="dxa"/>
              <w:right w:w="100" w:type="dxa"/>
            </w:tcMar>
          </w:tcPr>
          <w:p w14:paraId="798728E3"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513881F4"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Quên mật khẩu</w:t>
            </w:r>
          </w:p>
        </w:tc>
        <w:tc>
          <w:tcPr>
            <w:tcW w:w="5324" w:type="dxa"/>
            <w:shd w:val="clear" w:color="auto" w:fill="auto"/>
            <w:tcMar>
              <w:top w:w="100" w:type="dxa"/>
              <w:left w:w="100" w:type="dxa"/>
              <w:bottom w:w="100" w:type="dxa"/>
              <w:right w:w="100" w:type="dxa"/>
            </w:tcMar>
          </w:tcPr>
          <w:p w14:paraId="7FDE404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thực hiện quá trình lấy lại mật khẩu đã quên.</w:t>
            </w:r>
          </w:p>
        </w:tc>
      </w:tr>
      <w:tr w:rsidR="0020119F" w:rsidRPr="00BA2086" w14:paraId="2B7BFF57" w14:textId="77777777" w:rsidTr="0020119F">
        <w:tc>
          <w:tcPr>
            <w:tcW w:w="1550" w:type="dxa"/>
            <w:vMerge/>
            <w:shd w:val="clear" w:color="auto" w:fill="auto"/>
            <w:tcMar>
              <w:top w:w="100" w:type="dxa"/>
              <w:left w:w="100" w:type="dxa"/>
              <w:bottom w:w="100" w:type="dxa"/>
              <w:right w:w="100" w:type="dxa"/>
            </w:tcMar>
          </w:tcPr>
          <w:p w14:paraId="377DC61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6F256547" w14:textId="77777777" w:rsidR="0020119F" w:rsidRPr="00BA2086" w:rsidRDefault="0020119F" w:rsidP="000F798B">
            <w:pPr>
              <w:widowControl w:val="0"/>
              <w:pBdr>
                <w:top w:val="nil"/>
                <w:left w:val="nil"/>
                <w:bottom w:val="nil"/>
                <w:right w:val="nil"/>
                <w:between w:val="nil"/>
              </w:pBdr>
              <w:spacing w:line="288" w:lineRule="auto"/>
              <w:rPr>
                <w:sz w:val="26"/>
                <w:szCs w:val="26"/>
              </w:rPr>
            </w:pPr>
            <w:r w:rsidRPr="00BA2086">
              <w:rPr>
                <w:sz w:val="26"/>
                <w:szCs w:val="26"/>
              </w:rPr>
              <w:t>Tìm kiếm và lọc sản phẩm</w:t>
            </w:r>
          </w:p>
        </w:tc>
        <w:tc>
          <w:tcPr>
            <w:tcW w:w="5324" w:type="dxa"/>
            <w:shd w:val="clear" w:color="auto" w:fill="auto"/>
            <w:tcMar>
              <w:top w:w="100" w:type="dxa"/>
              <w:left w:w="100" w:type="dxa"/>
              <w:bottom w:w="100" w:type="dxa"/>
              <w:right w:w="100" w:type="dxa"/>
            </w:tcMar>
          </w:tcPr>
          <w:p w14:paraId="08AB377A"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tìm kiếm tên một sản phẩm cụ thể, lọc sản phẩm theo nhu cầu của bản thân.</w:t>
            </w:r>
          </w:p>
        </w:tc>
      </w:tr>
      <w:tr w:rsidR="0020119F" w:rsidRPr="00BA2086" w14:paraId="53F4C74F" w14:textId="77777777" w:rsidTr="0020119F">
        <w:tc>
          <w:tcPr>
            <w:tcW w:w="1550" w:type="dxa"/>
            <w:vMerge/>
            <w:shd w:val="clear" w:color="auto" w:fill="auto"/>
            <w:tcMar>
              <w:top w:w="100" w:type="dxa"/>
              <w:left w:w="100" w:type="dxa"/>
              <w:bottom w:w="100" w:type="dxa"/>
              <w:right w:w="100" w:type="dxa"/>
            </w:tcMar>
          </w:tcPr>
          <w:p w14:paraId="4EFF730A"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38ED1695" w14:textId="77777777" w:rsidR="0020119F" w:rsidRPr="00BA2086" w:rsidRDefault="0020119F" w:rsidP="000F798B">
            <w:pPr>
              <w:widowControl w:val="0"/>
              <w:pBdr>
                <w:top w:val="nil"/>
                <w:left w:val="nil"/>
                <w:bottom w:val="nil"/>
                <w:right w:val="nil"/>
                <w:between w:val="nil"/>
              </w:pBdr>
              <w:spacing w:line="288" w:lineRule="auto"/>
              <w:rPr>
                <w:sz w:val="26"/>
                <w:szCs w:val="26"/>
              </w:rPr>
            </w:pPr>
            <w:r w:rsidRPr="00BA2086">
              <w:rPr>
                <w:sz w:val="26"/>
                <w:szCs w:val="26"/>
              </w:rPr>
              <w:t>Xem chi tiết sản phẩm</w:t>
            </w:r>
          </w:p>
        </w:tc>
        <w:tc>
          <w:tcPr>
            <w:tcW w:w="5324" w:type="dxa"/>
            <w:shd w:val="clear" w:color="auto" w:fill="auto"/>
            <w:tcMar>
              <w:top w:w="100" w:type="dxa"/>
              <w:left w:w="100" w:type="dxa"/>
              <w:bottom w:w="100" w:type="dxa"/>
              <w:right w:w="100" w:type="dxa"/>
            </w:tcMar>
          </w:tcPr>
          <w:p w14:paraId="7A8824B2"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dùng có thể xem chi tiết sản phẩm để đưa ra quyết định mua hàng </w:t>
            </w:r>
          </w:p>
        </w:tc>
      </w:tr>
      <w:tr w:rsidR="0020119F" w:rsidRPr="00BA2086" w14:paraId="3CD3BFE0" w14:textId="77777777" w:rsidTr="0020119F">
        <w:tc>
          <w:tcPr>
            <w:tcW w:w="1550" w:type="dxa"/>
            <w:vMerge/>
            <w:shd w:val="clear" w:color="auto" w:fill="auto"/>
            <w:tcMar>
              <w:top w:w="100" w:type="dxa"/>
              <w:left w:w="100" w:type="dxa"/>
              <w:bottom w:w="100" w:type="dxa"/>
              <w:right w:w="100" w:type="dxa"/>
            </w:tcMar>
          </w:tcPr>
          <w:p w14:paraId="708F0B45"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3AB053A6" w14:textId="77777777" w:rsidR="0020119F" w:rsidRPr="00BA2086" w:rsidRDefault="0020119F" w:rsidP="000F798B">
            <w:pPr>
              <w:widowControl w:val="0"/>
              <w:pBdr>
                <w:top w:val="nil"/>
                <w:left w:val="nil"/>
                <w:bottom w:val="nil"/>
                <w:right w:val="nil"/>
                <w:between w:val="nil"/>
              </w:pBdr>
              <w:spacing w:line="288" w:lineRule="auto"/>
              <w:rPr>
                <w:sz w:val="26"/>
                <w:szCs w:val="26"/>
              </w:rPr>
            </w:pPr>
            <w:r w:rsidRPr="00BA2086">
              <w:rPr>
                <w:sz w:val="26"/>
                <w:szCs w:val="26"/>
              </w:rPr>
              <w:t>Đặt hàng và thanh toán</w:t>
            </w:r>
          </w:p>
        </w:tc>
        <w:tc>
          <w:tcPr>
            <w:tcW w:w="5324" w:type="dxa"/>
            <w:shd w:val="clear" w:color="auto" w:fill="auto"/>
            <w:tcMar>
              <w:top w:w="100" w:type="dxa"/>
              <w:left w:w="100" w:type="dxa"/>
              <w:bottom w:w="100" w:type="dxa"/>
              <w:right w:w="100" w:type="dxa"/>
            </w:tcMar>
          </w:tcPr>
          <w:p w14:paraId="1985CB44" w14:textId="149701A1"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Chức năng này cho phép người dùng đặt hàng online và thanh toán với 2 hình thức COD hoặc VNPAY, để đặt được hàng người dùng cần </w:t>
            </w:r>
            <w:r>
              <w:rPr>
                <w:sz w:val="26"/>
                <w:szCs w:val="26"/>
              </w:rPr>
              <w:t>thêm</w:t>
            </w:r>
            <w:r w:rsidRPr="00BA2086">
              <w:rPr>
                <w:sz w:val="26"/>
                <w:szCs w:val="26"/>
              </w:rPr>
              <w:t xml:space="preserve"> sản phẩm vào giỏ hàng</w:t>
            </w:r>
          </w:p>
        </w:tc>
      </w:tr>
      <w:tr w:rsidR="0020119F" w:rsidRPr="00BA2086" w14:paraId="27263FA8" w14:textId="77777777" w:rsidTr="0020119F">
        <w:tc>
          <w:tcPr>
            <w:tcW w:w="1550" w:type="dxa"/>
            <w:vMerge/>
            <w:shd w:val="clear" w:color="auto" w:fill="auto"/>
            <w:tcMar>
              <w:top w:w="100" w:type="dxa"/>
              <w:left w:w="100" w:type="dxa"/>
              <w:bottom w:w="100" w:type="dxa"/>
              <w:right w:w="100" w:type="dxa"/>
            </w:tcMar>
          </w:tcPr>
          <w:p w14:paraId="2274DBDA"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78230E1D" w14:textId="77777777" w:rsidR="0020119F" w:rsidRPr="00BA2086" w:rsidRDefault="0020119F" w:rsidP="0020119F">
            <w:pPr>
              <w:widowControl w:val="0"/>
              <w:pBdr>
                <w:top w:val="nil"/>
                <w:left w:val="nil"/>
                <w:bottom w:val="nil"/>
                <w:right w:val="nil"/>
                <w:between w:val="nil"/>
              </w:pBdr>
              <w:spacing w:line="288" w:lineRule="auto"/>
              <w:jc w:val="both"/>
              <w:rPr>
                <w:sz w:val="26"/>
                <w:szCs w:val="26"/>
              </w:rPr>
            </w:pPr>
            <w:r w:rsidRPr="00BA2086">
              <w:rPr>
                <w:sz w:val="26"/>
                <w:szCs w:val="26"/>
              </w:rPr>
              <w:t>Theo dõi đơn hàng</w:t>
            </w:r>
          </w:p>
        </w:tc>
        <w:tc>
          <w:tcPr>
            <w:tcW w:w="5324" w:type="dxa"/>
            <w:shd w:val="clear" w:color="auto" w:fill="auto"/>
            <w:tcMar>
              <w:top w:w="100" w:type="dxa"/>
              <w:left w:w="100" w:type="dxa"/>
              <w:bottom w:w="100" w:type="dxa"/>
              <w:right w:w="100" w:type="dxa"/>
            </w:tcMar>
          </w:tcPr>
          <w:p w14:paraId="73E15928"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theo dõi trạng thái đơn hàng, xem chi tiết đơn hàng và có thể hủy đơn hàng nếu đơn hàng đó đang còn trong trạng thái xử lý đơn hàng</w:t>
            </w:r>
          </w:p>
        </w:tc>
      </w:tr>
      <w:tr w:rsidR="0020119F" w:rsidRPr="00BA2086" w14:paraId="45C223CE" w14:textId="77777777" w:rsidTr="0020119F">
        <w:tc>
          <w:tcPr>
            <w:tcW w:w="1550" w:type="dxa"/>
            <w:vMerge/>
            <w:shd w:val="clear" w:color="auto" w:fill="auto"/>
            <w:tcMar>
              <w:top w:w="100" w:type="dxa"/>
              <w:left w:w="100" w:type="dxa"/>
              <w:bottom w:w="100" w:type="dxa"/>
              <w:right w:w="100" w:type="dxa"/>
            </w:tcMar>
          </w:tcPr>
          <w:p w14:paraId="2469929B"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p>
        </w:tc>
        <w:tc>
          <w:tcPr>
            <w:tcW w:w="2126" w:type="dxa"/>
            <w:shd w:val="clear" w:color="auto" w:fill="auto"/>
            <w:tcMar>
              <w:top w:w="100" w:type="dxa"/>
              <w:left w:w="100" w:type="dxa"/>
              <w:bottom w:w="100" w:type="dxa"/>
              <w:right w:w="100" w:type="dxa"/>
            </w:tcMar>
          </w:tcPr>
          <w:p w14:paraId="012A1D67" w14:textId="54DD802F" w:rsidR="0020119F" w:rsidRPr="00BA2086" w:rsidRDefault="0020119F" w:rsidP="00C85296">
            <w:pPr>
              <w:widowControl w:val="0"/>
              <w:pBdr>
                <w:top w:val="nil"/>
                <w:left w:val="nil"/>
                <w:bottom w:val="nil"/>
                <w:right w:val="nil"/>
                <w:between w:val="nil"/>
              </w:pBdr>
              <w:spacing w:line="288" w:lineRule="auto"/>
              <w:rPr>
                <w:sz w:val="26"/>
                <w:szCs w:val="26"/>
              </w:rPr>
            </w:pPr>
            <w:r>
              <w:rPr>
                <w:sz w:val="26"/>
                <w:szCs w:val="26"/>
              </w:rPr>
              <w:t>Xem c</w:t>
            </w:r>
            <w:r w:rsidRPr="00BA2086">
              <w:rPr>
                <w:sz w:val="26"/>
                <w:szCs w:val="26"/>
              </w:rPr>
              <w:t>hẩn đoán bệnh</w:t>
            </w:r>
          </w:p>
        </w:tc>
        <w:tc>
          <w:tcPr>
            <w:tcW w:w="5324" w:type="dxa"/>
            <w:shd w:val="clear" w:color="auto" w:fill="auto"/>
            <w:tcMar>
              <w:top w:w="100" w:type="dxa"/>
              <w:left w:w="100" w:type="dxa"/>
              <w:bottom w:w="100" w:type="dxa"/>
              <w:right w:w="100" w:type="dxa"/>
            </w:tcMar>
          </w:tcPr>
          <w:p w14:paraId="47B6AAC5" w14:textId="77777777" w:rsidR="0020119F" w:rsidRPr="00BA2086" w:rsidRDefault="0020119F"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tải lên hình ảnh lá cây sầu riêng để mô hình thực hiện nhận diện và đưa ra kết quả, hệ thống sẽ tự động gợi ý các sản phẩm có thể điều trị với bệnh tương ứng.</w:t>
            </w:r>
          </w:p>
        </w:tc>
      </w:tr>
    </w:tbl>
    <w:p w14:paraId="7BBA9C7D" w14:textId="5CC6A48F" w:rsidR="0061040B" w:rsidRPr="00A611EF" w:rsidRDefault="00C36084" w:rsidP="00A611EF">
      <w:pPr>
        <w:spacing w:before="80" w:line="288" w:lineRule="auto"/>
        <w:ind w:firstLine="540"/>
        <w:jc w:val="both"/>
        <w:rPr>
          <w:sz w:val="26"/>
          <w:szCs w:val="26"/>
        </w:rPr>
      </w:pPr>
      <w:r w:rsidRPr="00BA2086">
        <w:rPr>
          <w:sz w:val="26"/>
          <w:szCs w:val="26"/>
        </w:rPr>
        <w:t xml:space="preserve">Những chức năng </w:t>
      </w:r>
      <w:r w:rsidR="0020119F">
        <w:rPr>
          <w:sz w:val="26"/>
          <w:szCs w:val="26"/>
        </w:rPr>
        <w:t>nêu trên</w:t>
      </w:r>
      <w:r w:rsidRPr="00BA2086">
        <w:rPr>
          <w:sz w:val="26"/>
          <w:szCs w:val="26"/>
        </w:rPr>
        <w:t xml:space="preserve"> được cung cấp để giúp cho trải nghiệm mua sắm của người dùng trở nên trực quan</w:t>
      </w:r>
      <w:r w:rsidR="00DF6745">
        <w:rPr>
          <w:sz w:val="26"/>
          <w:szCs w:val="26"/>
        </w:rPr>
        <w:t xml:space="preserve">, </w:t>
      </w:r>
      <w:r w:rsidRPr="00BA2086">
        <w:rPr>
          <w:sz w:val="26"/>
          <w:szCs w:val="26"/>
        </w:rPr>
        <w:t>linh hoạt</w:t>
      </w:r>
      <w:r w:rsidR="00DF6745">
        <w:rPr>
          <w:sz w:val="26"/>
          <w:szCs w:val="26"/>
        </w:rPr>
        <w:t xml:space="preserve"> và</w:t>
      </w:r>
      <w:r w:rsidRPr="00BA2086">
        <w:rPr>
          <w:sz w:val="26"/>
          <w:szCs w:val="26"/>
        </w:rPr>
        <w:t xml:space="preserve"> dễ dàng tìm kiếm sản phẩm.</w:t>
      </w:r>
      <w:r w:rsidR="00E312CB">
        <w:rPr>
          <w:sz w:val="26"/>
          <w:szCs w:val="26"/>
        </w:rPr>
        <w:t xml:space="preserve"> H</w:t>
      </w:r>
      <w:r w:rsidR="00F12A72">
        <w:rPr>
          <w:sz w:val="26"/>
          <w:szCs w:val="26"/>
        </w:rPr>
        <w:t>ệ thống chú trọng vào việc bảo mật thông tin khách hàng nên cần phải xác thực tài khoản bằng mã xác thực được gửi vào email,</w:t>
      </w:r>
      <w:r w:rsidR="00E91D7F">
        <w:rPr>
          <w:sz w:val="26"/>
          <w:szCs w:val="26"/>
        </w:rPr>
        <w:t xml:space="preserve"> khi người dùng cần đổi mật khẩu hoặc lấy lại mật khẩu đã quên, ngoài các thông tin cơ bản cần nhập thì cần phải nhập mã xác thực được gửi qua email để tránh các sự cố không mong muốn,</w:t>
      </w:r>
      <w:r w:rsidR="00F12A72">
        <w:rPr>
          <w:sz w:val="26"/>
          <w:szCs w:val="26"/>
        </w:rPr>
        <w:t xml:space="preserve"> các chức năng liên quan đến việc mua hàng, xem lịch sử đơn hàng cần phải được đăng nhập để có thể sử dụng được</w:t>
      </w:r>
      <w:r w:rsidR="00E91D7F">
        <w:rPr>
          <w:sz w:val="26"/>
          <w:szCs w:val="26"/>
        </w:rPr>
        <w:t>, trong chức năng xem lịch sử đơn hàng nếu trạng thái đơn hàng đang còn là chờ xử lý hay đang được tiếp nhận thì người dùng mới có thể huỷ đơn hàng</w:t>
      </w:r>
      <w:r w:rsidR="00F12A72">
        <w:rPr>
          <w:sz w:val="26"/>
          <w:szCs w:val="26"/>
        </w:rPr>
        <w:t>.</w:t>
      </w:r>
      <w:r w:rsidR="00E312CB">
        <w:rPr>
          <w:sz w:val="26"/>
          <w:szCs w:val="26"/>
        </w:rPr>
        <w:t xml:space="preserve"> Ngoài ra,</w:t>
      </w:r>
      <w:r w:rsidR="00F12A72">
        <w:rPr>
          <w:sz w:val="26"/>
          <w:szCs w:val="26"/>
        </w:rPr>
        <w:t xml:space="preserve"> </w:t>
      </w:r>
      <w:r w:rsidR="00E312CB">
        <w:rPr>
          <w:sz w:val="26"/>
          <w:szCs w:val="26"/>
        </w:rPr>
        <w:t>h</w:t>
      </w:r>
      <w:r w:rsidR="00F12A72">
        <w:rPr>
          <w:sz w:val="26"/>
          <w:szCs w:val="26"/>
        </w:rPr>
        <w:t>ệ thống còn tích hợp mô hình AI YOLO</w:t>
      </w:r>
      <w:r w:rsidR="00DF6745">
        <w:rPr>
          <w:sz w:val="26"/>
          <w:szCs w:val="26"/>
        </w:rPr>
        <w:t>v</w:t>
      </w:r>
      <w:r w:rsidR="00F12A72">
        <w:rPr>
          <w:sz w:val="26"/>
          <w:szCs w:val="26"/>
        </w:rPr>
        <w:t>11 cho việc chẩn đoán bệnh áp dụng trên lá cây sầu riêng</w:t>
      </w:r>
      <w:r w:rsidR="00A611EF">
        <w:rPr>
          <w:sz w:val="26"/>
          <w:szCs w:val="26"/>
        </w:rPr>
        <w:t>,</w:t>
      </w:r>
      <w:r w:rsidR="00F12A72">
        <w:rPr>
          <w:sz w:val="26"/>
          <w:szCs w:val="26"/>
        </w:rPr>
        <w:t xml:space="preserve"> tại đây người dùng có thể tải ảnh lá cây sầu riêng lên để mô hình thực hiện chẩn đoán, sau khi có kết quả chẩn đoán hệ thống </w:t>
      </w:r>
      <w:r w:rsidR="00A611EF">
        <w:rPr>
          <w:sz w:val="26"/>
          <w:szCs w:val="26"/>
        </w:rPr>
        <w:t>sẽ</w:t>
      </w:r>
      <w:r w:rsidR="00F12A72">
        <w:rPr>
          <w:sz w:val="26"/>
          <w:szCs w:val="26"/>
        </w:rPr>
        <w:t xml:space="preserve"> tự động gợi ý các sản phẩm đang được kinh doanh có công dụng ngăn ngừa</w:t>
      </w:r>
      <w:r w:rsidR="00A611EF">
        <w:rPr>
          <w:sz w:val="26"/>
          <w:szCs w:val="26"/>
        </w:rPr>
        <w:t xml:space="preserve"> hoặc</w:t>
      </w:r>
      <w:r w:rsidR="00F12A72">
        <w:rPr>
          <w:sz w:val="26"/>
          <w:szCs w:val="26"/>
        </w:rPr>
        <w:t xml:space="preserve"> đặc trị các bệnh tương ứng; giao diện hiển thị sản phẩm </w:t>
      </w:r>
      <w:r w:rsidR="00A611EF">
        <w:rPr>
          <w:sz w:val="26"/>
          <w:szCs w:val="26"/>
        </w:rPr>
        <w:t>tương đồng</w:t>
      </w:r>
      <w:r w:rsidR="00F12A72">
        <w:rPr>
          <w:sz w:val="26"/>
          <w:szCs w:val="26"/>
        </w:rPr>
        <w:t xml:space="preserve"> với giao diện ở trang chủ nên người dùng có thể thực hiện các chức năng như thêm sản phẩm vào giỏ hàng, xem chi tiết sản phẩm để có thể mua hàng vào thời điểm khác nếu có nhu cầu.</w:t>
      </w:r>
      <w:r w:rsidR="00E91D7F">
        <w:rPr>
          <w:sz w:val="26"/>
          <w:szCs w:val="26"/>
        </w:rPr>
        <w:t xml:space="preserve"> Hệ thống cung cấp chức năng đặt hàng một cách thuận lợi và nhanh chóng với hai phương thức thanh toán là thanh toán khi nhận hàng hoặc thanh toán VNPAY</w:t>
      </w:r>
      <w:r w:rsidR="00E312CB">
        <w:rPr>
          <w:sz w:val="26"/>
          <w:szCs w:val="26"/>
        </w:rPr>
        <w:t>, hệ thống có giao diện dễ nhìn và dễ sử dụng giúp cho trải nghiệm người dùng thêm phần mượt mà và trực quan, có thể nắm bắt và sử dụng được các chức năng cơ bản khi lần đầu truy cập</w:t>
      </w:r>
      <w:r w:rsidR="00DF6745">
        <w:rPr>
          <w:sz w:val="26"/>
          <w:szCs w:val="26"/>
        </w:rPr>
        <w:t xml:space="preserve"> hệ thống</w:t>
      </w:r>
      <w:r w:rsidR="00E312CB">
        <w:rPr>
          <w:sz w:val="26"/>
          <w:szCs w:val="26"/>
        </w:rPr>
        <w:t>.</w:t>
      </w:r>
      <w:bookmarkStart w:id="54" w:name="_Toc194359816"/>
    </w:p>
    <w:p w14:paraId="2D07983F" w14:textId="605C31AD" w:rsidR="00C36084" w:rsidRPr="00BA2086" w:rsidRDefault="00966582" w:rsidP="008302A7">
      <w:pPr>
        <w:pStyle w:val="Caption"/>
        <w:spacing w:before="240" w:after="0"/>
      </w:pPr>
      <w:bookmarkStart w:id="55" w:name="_Toc196289009"/>
      <w:r>
        <w:t xml:space="preserve">Bảng </w:t>
      </w:r>
      <w:fldSimple w:instr=" SEQ Bảng \* ARABIC ">
        <w:r w:rsidR="00CF71CE">
          <w:rPr>
            <w:noProof/>
          </w:rPr>
          <w:t>2</w:t>
        </w:r>
      </w:fldSimple>
      <w:r w:rsidR="002E75E9">
        <w:t>.</w:t>
      </w:r>
      <w:r w:rsidRPr="00BA2086">
        <w:t xml:space="preserve"> Chức năng của quản trị viên</w:t>
      </w:r>
      <w:bookmarkEnd w:id="54"/>
      <w:bookmarkEnd w:id="5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250"/>
        <w:gridCol w:w="5410"/>
      </w:tblGrid>
      <w:tr w:rsidR="00C36084" w:rsidRPr="00BA2086" w14:paraId="19AACD08" w14:textId="77777777" w:rsidTr="00BD5127">
        <w:tc>
          <w:tcPr>
            <w:tcW w:w="1340" w:type="dxa"/>
            <w:shd w:val="clear" w:color="auto" w:fill="auto"/>
            <w:tcMar>
              <w:top w:w="100" w:type="dxa"/>
              <w:left w:w="100" w:type="dxa"/>
              <w:bottom w:w="100" w:type="dxa"/>
              <w:right w:w="100" w:type="dxa"/>
            </w:tcMar>
          </w:tcPr>
          <w:p w14:paraId="17687265"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250" w:type="dxa"/>
            <w:shd w:val="clear" w:color="auto" w:fill="auto"/>
            <w:tcMar>
              <w:top w:w="100" w:type="dxa"/>
              <w:left w:w="100" w:type="dxa"/>
              <w:bottom w:w="100" w:type="dxa"/>
              <w:right w:w="100" w:type="dxa"/>
            </w:tcMar>
          </w:tcPr>
          <w:p w14:paraId="1CF9477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410" w:type="dxa"/>
            <w:shd w:val="clear" w:color="auto" w:fill="auto"/>
            <w:tcMar>
              <w:top w:w="100" w:type="dxa"/>
              <w:left w:w="100" w:type="dxa"/>
              <w:bottom w:w="100" w:type="dxa"/>
              <w:right w:w="100" w:type="dxa"/>
            </w:tcMar>
          </w:tcPr>
          <w:p w14:paraId="223656C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A611EF" w:rsidRPr="00BA2086" w14:paraId="41810B6D" w14:textId="77777777" w:rsidTr="00BD5127">
        <w:tc>
          <w:tcPr>
            <w:tcW w:w="1340" w:type="dxa"/>
            <w:vMerge w:val="restart"/>
            <w:shd w:val="clear" w:color="auto" w:fill="auto"/>
            <w:tcMar>
              <w:top w:w="100" w:type="dxa"/>
              <w:left w:w="100" w:type="dxa"/>
              <w:bottom w:w="100" w:type="dxa"/>
              <w:right w:w="100" w:type="dxa"/>
            </w:tcMar>
          </w:tcPr>
          <w:p w14:paraId="4888781C" w14:textId="77777777" w:rsidR="00A611EF" w:rsidRPr="00BA2086" w:rsidRDefault="00A611EF" w:rsidP="00A421E9">
            <w:pPr>
              <w:widowControl w:val="0"/>
              <w:pBdr>
                <w:top w:val="nil"/>
                <w:left w:val="nil"/>
                <w:bottom w:val="nil"/>
                <w:right w:val="nil"/>
                <w:between w:val="nil"/>
              </w:pBdr>
              <w:spacing w:line="288" w:lineRule="auto"/>
              <w:jc w:val="both"/>
              <w:rPr>
                <w:sz w:val="26"/>
                <w:szCs w:val="26"/>
              </w:rPr>
            </w:pPr>
            <w:r w:rsidRPr="00BA2086">
              <w:rPr>
                <w:sz w:val="26"/>
                <w:szCs w:val="26"/>
              </w:rPr>
              <w:t>Quản trị viên</w:t>
            </w:r>
          </w:p>
        </w:tc>
        <w:tc>
          <w:tcPr>
            <w:tcW w:w="2250" w:type="dxa"/>
            <w:shd w:val="clear" w:color="auto" w:fill="auto"/>
            <w:tcMar>
              <w:top w:w="100" w:type="dxa"/>
              <w:left w:w="100" w:type="dxa"/>
              <w:bottom w:w="100" w:type="dxa"/>
              <w:right w:w="100" w:type="dxa"/>
            </w:tcMar>
          </w:tcPr>
          <w:p w14:paraId="36749999"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Quản lý sản phẩm</w:t>
            </w:r>
          </w:p>
        </w:tc>
        <w:tc>
          <w:tcPr>
            <w:tcW w:w="5410" w:type="dxa"/>
            <w:shd w:val="clear" w:color="auto" w:fill="auto"/>
            <w:tcMar>
              <w:top w:w="100" w:type="dxa"/>
              <w:left w:w="100" w:type="dxa"/>
              <w:bottom w:w="100" w:type="dxa"/>
              <w:right w:w="100" w:type="dxa"/>
            </w:tcMar>
          </w:tcPr>
          <w:p w14:paraId="32354ABD" w14:textId="52AD8F42"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thể </w:t>
            </w:r>
            <w:r>
              <w:rPr>
                <w:sz w:val="26"/>
                <w:szCs w:val="26"/>
              </w:rPr>
              <w:t>cập nhật thông tin và trạng thái</w:t>
            </w:r>
            <w:r w:rsidRPr="00BA2086">
              <w:rPr>
                <w:sz w:val="26"/>
                <w:szCs w:val="26"/>
              </w:rPr>
              <w:t xml:space="preserve"> sản phẩm</w:t>
            </w:r>
            <w:r w:rsidR="002E75E9">
              <w:rPr>
                <w:sz w:val="26"/>
                <w:szCs w:val="26"/>
              </w:rPr>
              <w:t>.</w:t>
            </w:r>
          </w:p>
        </w:tc>
      </w:tr>
      <w:tr w:rsidR="00A611EF" w:rsidRPr="00BA2086" w14:paraId="07C42713" w14:textId="77777777" w:rsidTr="00BD5127">
        <w:tc>
          <w:tcPr>
            <w:tcW w:w="1340" w:type="dxa"/>
            <w:vMerge/>
            <w:shd w:val="clear" w:color="auto" w:fill="auto"/>
            <w:tcMar>
              <w:top w:w="100" w:type="dxa"/>
              <w:left w:w="100" w:type="dxa"/>
              <w:bottom w:w="100" w:type="dxa"/>
              <w:right w:w="100" w:type="dxa"/>
            </w:tcMar>
          </w:tcPr>
          <w:p w14:paraId="0EA03B7A"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41679DC"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Quản lý danh mục sản phẩm</w:t>
            </w:r>
          </w:p>
        </w:tc>
        <w:tc>
          <w:tcPr>
            <w:tcW w:w="5410" w:type="dxa"/>
            <w:shd w:val="clear" w:color="auto" w:fill="auto"/>
            <w:tcMar>
              <w:top w:w="100" w:type="dxa"/>
              <w:left w:w="100" w:type="dxa"/>
              <w:bottom w:w="100" w:type="dxa"/>
              <w:right w:w="100" w:type="dxa"/>
            </w:tcMar>
          </w:tcPr>
          <w:p w14:paraId="5D4DABC9" w14:textId="61811162" w:rsidR="00A611EF" w:rsidRPr="00BA2086" w:rsidRDefault="00A611EF" w:rsidP="00BD5127">
            <w:pPr>
              <w:widowControl w:val="0"/>
              <w:spacing w:line="288" w:lineRule="auto"/>
              <w:jc w:val="both"/>
              <w:rPr>
                <w:sz w:val="26"/>
                <w:szCs w:val="26"/>
              </w:rPr>
            </w:pPr>
            <w:r w:rsidRPr="00BA2086">
              <w:rPr>
                <w:sz w:val="26"/>
                <w:szCs w:val="26"/>
              </w:rPr>
              <w:t xml:space="preserve">Người quản trị có thể </w:t>
            </w:r>
            <w:r>
              <w:rPr>
                <w:sz w:val="26"/>
                <w:szCs w:val="26"/>
              </w:rPr>
              <w:t>cập nhật thông tin và trạng thái</w:t>
            </w:r>
            <w:r w:rsidRPr="00BA2086">
              <w:rPr>
                <w:sz w:val="26"/>
                <w:szCs w:val="26"/>
              </w:rPr>
              <w:t xml:space="preserve"> danh mục sản phẩm</w:t>
            </w:r>
          </w:p>
        </w:tc>
      </w:tr>
      <w:tr w:rsidR="00A611EF" w:rsidRPr="00BA2086" w14:paraId="28101537" w14:textId="77777777" w:rsidTr="00BD5127">
        <w:tc>
          <w:tcPr>
            <w:tcW w:w="1340" w:type="dxa"/>
            <w:vMerge/>
            <w:shd w:val="clear" w:color="auto" w:fill="auto"/>
            <w:tcMar>
              <w:top w:w="100" w:type="dxa"/>
              <w:left w:w="100" w:type="dxa"/>
              <w:bottom w:w="100" w:type="dxa"/>
              <w:right w:w="100" w:type="dxa"/>
            </w:tcMar>
          </w:tcPr>
          <w:p w14:paraId="0B1BAA58"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F62AC6A"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Quản lý nhãn hàng</w:t>
            </w:r>
          </w:p>
        </w:tc>
        <w:tc>
          <w:tcPr>
            <w:tcW w:w="5410" w:type="dxa"/>
            <w:shd w:val="clear" w:color="auto" w:fill="auto"/>
            <w:tcMar>
              <w:top w:w="100" w:type="dxa"/>
              <w:left w:w="100" w:type="dxa"/>
              <w:bottom w:w="100" w:type="dxa"/>
              <w:right w:w="100" w:type="dxa"/>
            </w:tcMar>
          </w:tcPr>
          <w:p w14:paraId="477D2C0F" w14:textId="2815DDD2" w:rsidR="00A611EF" w:rsidRPr="00BA2086" w:rsidRDefault="00A611EF" w:rsidP="00BD5127">
            <w:pPr>
              <w:widowControl w:val="0"/>
              <w:spacing w:line="288" w:lineRule="auto"/>
              <w:jc w:val="both"/>
              <w:rPr>
                <w:sz w:val="26"/>
                <w:szCs w:val="26"/>
              </w:rPr>
            </w:pPr>
            <w:r w:rsidRPr="00BA2086">
              <w:rPr>
                <w:sz w:val="26"/>
                <w:szCs w:val="26"/>
              </w:rPr>
              <w:t xml:space="preserve">Người quản trị có thể </w:t>
            </w:r>
            <w:r>
              <w:rPr>
                <w:sz w:val="26"/>
                <w:szCs w:val="26"/>
              </w:rPr>
              <w:t>cập nhật thông tin và trạng thái</w:t>
            </w:r>
            <w:r w:rsidRPr="00BA2086">
              <w:rPr>
                <w:sz w:val="26"/>
                <w:szCs w:val="26"/>
              </w:rPr>
              <w:t xml:space="preserve"> nhãn hàng</w:t>
            </w:r>
          </w:p>
        </w:tc>
      </w:tr>
      <w:tr w:rsidR="00A611EF" w:rsidRPr="00BA2086" w14:paraId="05A59EBF" w14:textId="77777777" w:rsidTr="00BD5127">
        <w:tc>
          <w:tcPr>
            <w:tcW w:w="1340" w:type="dxa"/>
            <w:vMerge/>
            <w:shd w:val="clear" w:color="auto" w:fill="auto"/>
            <w:tcMar>
              <w:top w:w="100" w:type="dxa"/>
              <w:left w:w="100" w:type="dxa"/>
              <w:bottom w:w="100" w:type="dxa"/>
              <w:right w:w="100" w:type="dxa"/>
            </w:tcMar>
          </w:tcPr>
          <w:p w14:paraId="0C0AA9B0"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101C7C17"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Cập nhật thông tin cá nhân</w:t>
            </w:r>
          </w:p>
        </w:tc>
        <w:tc>
          <w:tcPr>
            <w:tcW w:w="5410" w:type="dxa"/>
            <w:shd w:val="clear" w:color="auto" w:fill="auto"/>
            <w:tcMar>
              <w:top w:w="100" w:type="dxa"/>
              <w:left w:w="100" w:type="dxa"/>
              <w:bottom w:w="100" w:type="dxa"/>
              <w:right w:w="100" w:type="dxa"/>
            </w:tcMar>
          </w:tcPr>
          <w:p w14:paraId="2FD125D8"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thông tin cá nhân của mình.</w:t>
            </w:r>
          </w:p>
        </w:tc>
      </w:tr>
      <w:tr w:rsidR="00A611EF" w:rsidRPr="00BA2086" w14:paraId="767BB22A" w14:textId="77777777" w:rsidTr="00BD5127">
        <w:tc>
          <w:tcPr>
            <w:tcW w:w="1340" w:type="dxa"/>
            <w:vMerge/>
            <w:shd w:val="clear" w:color="auto" w:fill="auto"/>
            <w:tcMar>
              <w:top w:w="100" w:type="dxa"/>
              <w:left w:w="100" w:type="dxa"/>
              <w:bottom w:w="100" w:type="dxa"/>
              <w:right w:w="100" w:type="dxa"/>
            </w:tcMar>
          </w:tcPr>
          <w:p w14:paraId="3DC7BF9B"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30E7C52"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410" w:type="dxa"/>
            <w:shd w:val="clear" w:color="auto" w:fill="auto"/>
            <w:tcMar>
              <w:top w:w="100" w:type="dxa"/>
              <w:left w:w="100" w:type="dxa"/>
              <w:bottom w:w="100" w:type="dxa"/>
              <w:right w:w="100" w:type="dxa"/>
            </w:tcMar>
          </w:tcPr>
          <w:p w14:paraId="4DC4158D"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mật khẩu nếu cần</w:t>
            </w:r>
          </w:p>
        </w:tc>
      </w:tr>
      <w:tr w:rsidR="00A611EF" w:rsidRPr="00BA2086" w14:paraId="32A7D695" w14:textId="77777777" w:rsidTr="00BD5127">
        <w:tc>
          <w:tcPr>
            <w:tcW w:w="1340" w:type="dxa"/>
            <w:vMerge/>
            <w:shd w:val="clear" w:color="auto" w:fill="auto"/>
            <w:tcMar>
              <w:top w:w="100" w:type="dxa"/>
              <w:left w:w="100" w:type="dxa"/>
              <w:bottom w:w="100" w:type="dxa"/>
              <w:right w:w="100" w:type="dxa"/>
            </w:tcMar>
          </w:tcPr>
          <w:p w14:paraId="026EDD56"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22DEB41"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Theo dõi đơn hàng, thực hiện xử lý và giao hàng</w:t>
            </w:r>
          </w:p>
        </w:tc>
        <w:tc>
          <w:tcPr>
            <w:tcW w:w="5410" w:type="dxa"/>
            <w:shd w:val="clear" w:color="auto" w:fill="auto"/>
            <w:tcMar>
              <w:top w:w="100" w:type="dxa"/>
              <w:left w:w="100" w:type="dxa"/>
              <w:bottom w:w="100" w:type="dxa"/>
              <w:right w:w="100" w:type="dxa"/>
            </w:tcMar>
          </w:tcPr>
          <w:p w14:paraId="66A7139A" w14:textId="6E5D902C"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xem danh sách các đơn hàng, cập nhật trạng thái đơn hàng và tiến hành giao hàng</w:t>
            </w:r>
            <w:r w:rsidR="002E75E9">
              <w:rPr>
                <w:sz w:val="26"/>
                <w:szCs w:val="26"/>
              </w:rPr>
              <w:t>.</w:t>
            </w:r>
          </w:p>
        </w:tc>
      </w:tr>
      <w:tr w:rsidR="00A611EF" w:rsidRPr="00BA2086" w14:paraId="76ACF685" w14:textId="77777777" w:rsidTr="00BD5127">
        <w:tc>
          <w:tcPr>
            <w:tcW w:w="1340" w:type="dxa"/>
            <w:vMerge/>
            <w:shd w:val="clear" w:color="auto" w:fill="auto"/>
            <w:tcMar>
              <w:top w:w="100" w:type="dxa"/>
              <w:left w:w="100" w:type="dxa"/>
              <w:bottom w:w="100" w:type="dxa"/>
              <w:right w:w="100" w:type="dxa"/>
            </w:tcMar>
          </w:tcPr>
          <w:p w14:paraId="6BDFF196"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943F112" w14:textId="39ABCB02" w:rsidR="00A611EF" w:rsidRPr="00BA2086" w:rsidRDefault="00A611EF" w:rsidP="00BD5127">
            <w:pPr>
              <w:widowControl w:val="0"/>
              <w:pBdr>
                <w:top w:val="nil"/>
                <w:left w:val="nil"/>
                <w:bottom w:val="nil"/>
                <w:right w:val="nil"/>
                <w:between w:val="nil"/>
              </w:pBdr>
              <w:spacing w:line="288" w:lineRule="auto"/>
              <w:jc w:val="both"/>
              <w:rPr>
                <w:sz w:val="26"/>
                <w:szCs w:val="26"/>
              </w:rPr>
            </w:pPr>
            <w:r>
              <w:rPr>
                <w:sz w:val="26"/>
                <w:szCs w:val="26"/>
              </w:rPr>
              <w:t>Báo cáo</w:t>
            </w:r>
          </w:p>
        </w:tc>
        <w:tc>
          <w:tcPr>
            <w:tcW w:w="5410" w:type="dxa"/>
            <w:shd w:val="clear" w:color="auto" w:fill="auto"/>
            <w:tcMar>
              <w:top w:w="100" w:type="dxa"/>
              <w:left w:w="100" w:type="dxa"/>
              <w:bottom w:w="100" w:type="dxa"/>
              <w:right w:w="100" w:type="dxa"/>
            </w:tcMar>
          </w:tcPr>
          <w:p w14:paraId="0E83F078" w14:textId="029CC13A"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w:t>
            </w:r>
            <w:r>
              <w:rPr>
                <w:sz w:val="26"/>
                <w:szCs w:val="26"/>
              </w:rPr>
              <w:t>thể xem báo cáo về doanh thu ở hiện tại hoặc một thời gian cụ thể, ngoài ra còn có báo cáo về trạng thái của từng lô hàng sản phẩm</w:t>
            </w:r>
            <w:r w:rsidR="002E75E9">
              <w:rPr>
                <w:sz w:val="26"/>
                <w:szCs w:val="26"/>
              </w:rPr>
              <w:t>..</w:t>
            </w:r>
          </w:p>
        </w:tc>
      </w:tr>
      <w:tr w:rsidR="00A611EF" w:rsidRPr="00BA2086" w14:paraId="356466C8" w14:textId="77777777" w:rsidTr="00BD5127">
        <w:tc>
          <w:tcPr>
            <w:tcW w:w="1340" w:type="dxa"/>
            <w:vMerge/>
            <w:shd w:val="clear" w:color="auto" w:fill="auto"/>
            <w:tcMar>
              <w:top w:w="100" w:type="dxa"/>
              <w:left w:w="100" w:type="dxa"/>
              <w:bottom w:w="100" w:type="dxa"/>
              <w:right w:w="100" w:type="dxa"/>
            </w:tcMar>
          </w:tcPr>
          <w:p w14:paraId="647A3EBB"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40C573DC" w14:textId="247FBF58"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Quản lý </w:t>
            </w:r>
            <w:r w:rsidR="002E75E9">
              <w:rPr>
                <w:sz w:val="26"/>
                <w:szCs w:val="26"/>
              </w:rPr>
              <w:t>banner</w:t>
            </w:r>
            <w:r w:rsidRPr="00BA2086">
              <w:rPr>
                <w:sz w:val="26"/>
                <w:szCs w:val="26"/>
              </w:rPr>
              <w:t xml:space="preserve"> trang web</w:t>
            </w:r>
          </w:p>
        </w:tc>
        <w:tc>
          <w:tcPr>
            <w:tcW w:w="5410" w:type="dxa"/>
            <w:shd w:val="clear" w:color="auto" w:fill="auto"/>
            <w:tcMar>
              <w:top w:w="100" w:type="dxa"/>
              <w:left w:w="100" w:type="dxa"/>
              <w:bottom w:w="100" w:type="dxa"/>
              <w:right w:w="100" w:type="dxa"/>
            </w:tcMar>
          </w:tcPr>
          <w:p w14:paraId="71FA9649"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thêm, sửa, xóa slider khi cần thiết</w:t>
            </w:r>
          </w:p>
        </w:tc>
      </w:tr>
      <w:tr w:rsidR="00A611EF" w:rsidRPr="00BA2086" w14:paraId="703245E5" w14:textId="77777777" w:rsidTr="00BD5127">
        <w:tc>
          <w:tcPr>
            <w:tcW w:w="1340" w:type="dxa"/>
            <w:vMerge/>
            <w:shd w:val="clear" w:color="auto" w:fill="auto"/>
            <w:tcMar>
              <w:top w:w="100" w:type="dxa"/>
              <w:left w:w="100" w:type="dxa"/>
              <w:bottom w:w="100" w:type="dxa"/>
              <w:right w:w="100" w:type="dxa"/>
            </w:tcMar>
          </w:tcPr>
          <w:p w14:paraId="67C7CEA9"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7501896"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khách hàng</w:t>
            </w:r>
          </w:p>
        </w:tc>
        <w:tc>
          <w:tcPr>
            <w:tcW w:w="5410" w:type="dxa"/>
            <w:shd w:val="clear" w:color="auto" w:fill="auto"/>
            <w:tcMar>
              <w:top w:w="100" w:type="dxa"/>
              <w:left w:w="100" w:type="dxa"/>
              <w:bottom w:w="100" w:type="dxa"/>
              <w:right w:w="100" w:type="dxa"/>
            </w:tcMar>
          </w:tcPr>
          <w:p w14:paraId="56CC219C"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kiểm duyệt các tài khoản của khách hàng</w:t>
            </w:r>
          </w:p>
        </w:tc>
      </w:tr>
      <w:tr w:rsidR="00A611EF" w:rsidRPr="00BA2086" w14:paraId="3CB7B047" w14:textId="77777777" w:rsidTr="00BD5127">
        <w:tc>
          <w:tcPr>
            <w:tcW w:w="1340" w:type="dxa"/>
            <w:vMerge/>
            <w:shd w:val="clear" w:color="auto" w:fill="auto"/>
            <w:tcMar>
              <w:top w:w="100" w:type="dxa"/>
              <w:left w:w="100" w:type="dxa"/>
              <w:bottom w:w="100" w:type="dxa"/>
              <w:right w:w="100" w:type="dxa"/>
            </w:tcMar>
          </w:tcPr>
          <w:p w14:paraId="53B0556E"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2ECA44E3" w14:textId="77777777"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kho hàng</w:t>
            </w:r>
          </w:p>
        </w:tc>
        <w:tc>
          <w:tcPr>
            <w:tcW w:w="5410" w:type="dxa"/>
            <w:shd w:val="clear" w:color="auto" w:fill="auto"/>
            <w:tcMar>
              <w:top w:w="100" w:type="dxa"/>
              <w:left w:w="100" w:type="dxa"/>
              <w:bottom w:w="100" w:type="dxa"/>
              <w:right w:w="100" w:type="dxa"/>
            </w:tcMar>
          </w:tcPr>
          <w:p w14:paraId="20C18FD5" w14:textId="003EAE96" w:rsidR="00A611EF" w:rsidRPr="00BA2086" w:rsidRDefault="00A611EF"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w:t>
            </w:r>
            <w:r>
              <w:rPr>
                <w:sz w:val="26"/>
                <w:szCs w:val="26"/>
              </w:rPr>
              <w:t>ó thể tạo phiếu nhập kho và tiến hành nhập kho cho các sản phẩm đang kinh doanh trong hệ thống</w:t>
            </w:r>
          </w:p>
        </w:tc>
      </w:tr>
    </w:tbl>
    <w:p w14:paraId="0FF3B066" w14:textId="1D6B4548" w:rsidR="001C59FF" w:rsidRPr="00BA2086" w:rsidRDefault="007E6803" w:rsidP="0061040B">
      <w:pPr>
        <w:spacing w:before="80" w:line="288" w:lineRule="auto"/>
        <w:ind w:firstLine="540"/>
        <w:jc w:val="both"/>
        <w:rPr>
          <w:sz w:val="26"/>
          <w:szCs w:val="26"/>
        </w:rPr>
      </w:pPr>
      <w:r>
        <w:rPr>
          <w:sz w:val="26"/>
          <w:szCs w:val="26"/>
        </w:rPr>
        <w:t>Những chức năng này được phát triển dựa theo yêu cầu của thực tế, các chức hỗ trợ cho quản trị viên kiểm soát được hoạt động của hệ thống, chức năng quản lý kho hàng cho phép quản trị viên biết được trạng thái kho hiện tại như thế nào, khi truy cập giao diện quản lý đầu tiên quản trị viên sẽ nắm bắt được các thông tin về ngày hôm nay như: có bao nhiêu đơn hàng mới, doanh thu và lợi nhuận của ngày hôm nay, và một số chức năng quản lý khác</w:t>
      </w:r>
      <w:r w:rsidR="0061040B">
        <w:rPr>
          <w:sz w:val="26"/>
          <w:szCs w:val="26"/>
        </w:rPr>
        <w:t>.</w:t>
      </w:r>
    </w:p>
    <w:p w14:paraId="7BB9A7D1" w14:textId="77777777" w:rsidR="00C36084" w:rsidRPr="002000B8" w:rsidRDefault="00C36084" w:rsidP="00C36084">
      <w:pPr>
        <w:spacing w:line="288" w:lineRule="auto"/>
        <w:jc w:val="center"/>
        <w:outlineLvl w:val="1"/>
        <w:rPr>
          <w:b/>
          <w:sz w:val="28"/>
          <w:szCs w:val="28"/>
          <w:rPrChange w:id="56" w:author="Kim Anh Su" w:date="2025-04-08T23:13:00Z" w16du:dateUtc="2025-04-08T16:13:00Z">
            <w:rPr>
              <w:b/>
              <w:sz w:val="26"/>
              <w:szCs w:val="26"/>
            </w:rPr>
          </w:rPrChange>
        </w:rPr>
      </w:pPr>
      <w:bookmarkStart w:id="57" w:name="_Toc184452711"/>
      <w:bookmarkStart w:id="58" w:name="_Toc196268088"/>
      <w:r w:rsidRPr="002000B8">
        <w:rPr>
          <w:b/>
          <w:sz w:val="28"/>
          <w:szCs w:val="28"/>
          <w:rPrChange w:id="59" w:author="Kim Anh Su" w:date="2025-04-08T23:13:00Z" w16du:dateUtc="2025-04-08T16:13:00Z">
            <w:rPr>
              <w:b/>
              <w:sz w:val="26"/>
              <w:szCs w:val="26"/>
            </w:rPr>
          </w:rPrChange>
        </w:rPr>
        <w:t>CHƯƠNG 2 – THIẾT KẾ GIẢI PHÁP</w:t>
      </w:r>
      <w:bookmarkEnd w:id="57"/>
      <w:bookmarkEnd w:id="58"/>
    </w:p>
    <w:p w14:paraId="1C68085F" w14:textId="77777777" w:rsidR="00C36084" w:rsidRPr="00BA2086" w:rsidRDefault="00C36084" w:rsidP="00C36084">
      <w:pPr>
        <w:spacing w:line="288" w:lineRule="auto"/>
        <w:jc w:val="both"/>
        <w:outlineLvl w:val="2"/>
        <w:rPr>
          <w:b/>
          <w:sz w:val="26"/>
          <w:szCs w:val="26"/>
        </w:rPr>
      </w:pPr>
      <w:bookmarkStart w:id="60" w:name="_Toc184452712"/>
      <w:bookmarkStart w:id="61" w:name="_Toc196268089"/>
      <w:r w:rsidRPr="00BA2086">
        <w:rPr>
          <w:b/>
          <w:sz w:val="26"/>
          <w:szCs w:val="26"/>
        </w:rPr>
        <w:t>2.1 Cơ sở lý thuyết</w:t>
      </w:r>
      <w:bookmarkEnd w:id="60"/>
      <w:bookmarkEnd w:id="61"/>
    </w:p>
    <w:p w14:paraId="1DCDF6DC" w14:textId="53BB2511" w:rsidR="00E27623" w:rsidRPr="00E27623" w:rsidRDefault="00E27623" w:rsidP="00E37772">
      <w:pPr>
        <w:spacing w:before="80" w:line="288" w:lineRule="auto"/>
        <w:ind w:firstLine="360"/>
        <w:jc w:val="both"/>
        <w:outlineLvl w:val="3"/>
        <w:rPr>
          <w:b/>
          <w:sz w:val="26"/>
          <w:szCs w:val="26"/>
        </w:rPr>
      </w:pPr>
      <w:r w:rsidRPr="00BA2086">
        <w:rPr>
          <w:b/>
          <w:sz w:val="26"/>
          <w:szCs w:val="26"/>
        </w:rPr>
        <w:t>2.1.</w:t>
      </w:r>
      <w:r>
        <w:rPr>
          <w:b/>
          <w:sz w:val="26"/>
          <w:szCs w:val="26"/>
        </w:rPr>
        <w:t>1</w:t>
      </w:r>
      <w:r w:rsidRPr="00BA2086">
        <w:rPr>
          <w:b/>
          <w:sz w:val="26"/>
          <w:szCs w:val="26"/>
        </w:rPr>
        <w:t xml:space="preserve"> </w:t>
      </w:r>
      <w:r w:rsidR="002000B8">
        <w:rPr>
          <w:b/>
          <w:sz w:val="26"/>
          <w:szCs w:val="26"/>
        </w:rPr>
        <w:t>MySQL</w:t>
      </w:r>
    </w:p>
    <w:p w14:paraId="2D275D8D" w14:textId="008D08B8" w:rsidR="00C36084" w:rsidRPr="00BA2086" w:rsidRDefault="00644430" w:rsidP="00E37772">
      <w:pPr>
        <w:spacing w:before="80" w:line="288" w:lineRule="auto"/>
        <w:ind w:firstLine="540"/>
        <w:jc w:val="both"/>
        <w:rPr>
          <w:bCs/>
          <w:sz w:val="26"/>
          <w:szCs w:val="26"/>
        </w:rPr>
      </w:pPr>
      <w:r w:rsidRPr="00644430">
        <w:rPr>
          <w:bCs/>
          <w:sz w:val="26"/>
          <w:szCs w:val="26"/>
        </w:rPr>
        <w:t>MySQL là một hệ quản trị cơ sở dữ liệu mã nguồn mở được sử dụng rất rộng rãi trên toàn thế giới, được phát triển bởi Oracle Corporation và hiện đang được phát hành miễn phí</w:t>
      </w:r>
      <w:r w:rsidR="004E7CD7">
        <w:rPr>
          <w:bCs/>
          <w:sz w:val="26"/>
          <w:szCs w:val="26"/>
        </w:rPr>
        <w:fldChar w:fldCharType="begin"/>
      </w:r>
      <w:r w:rsidR="003439CF">
        <w:rPr>
          <w:bCs/>
          <w:sz w:val="26"/>
          <w:szCs w:val="26"/>
        </w:rPr>
        <w:instrText xml:space="preserve"> ADDIN ZOTERO_ITEM CSL_CITATION {"citationID":"WSZljW4H","properties":{"formattedCitation":" [2]","plainCitation":" [2]","noteIndex":0},"citationItems":[{"id":51,"uris":["http://zotero.org/users/local/NoBK69ya/items/WQX6PVAQ"],"itemData":{"id":51,"type":"post-weblog","abstract":"MySQL là gì? MySQL là hệ quản trị cơ sở dữ liệu quan hệ mã nguồn mở miễn phí dựa trên ngôn ngữ truy vấn có cấu trúc (SQL) phát triển bởi tập đoàn Oracle.","container-title":"TopDev","language":"en-US","title":"MySQL là gì? Giới thiệu và hướng dẫn cài đặt MySQL chi tiết","title-short":"MySQL là gì?","URL":"https://topdev.vn/blog/gioi-thieu-ve-mysql/","author":[{"family":"TopDev","given":""}],"accessed":{"date-parts":[["2025",4,1]]},"issued":{"date-parts":[["2022",2,22]]}}}],"schema":"https://github.com/citation-style-language/schema/raw/master/csl-citation.json"} </w:instrText>
      </w:r>
      <w:r w:rsidR="004E7CD7">
        <w:rPr>
          <w:bCs/>
          <w:sz w:val="26"/>
          <w:szCs w:val="26"/>
        </w:rPr>
        <w:fldChar w:fldCharType="separate"/>
      </w:r>
      <w:r w:rsidR="003439CF" w:rsidRPr="003439CF">
        <w:rPr>
          <w:sz w:val="26"/>
        </w:rPr>
        <w:t xml:space="preserve"> [2]</w:t>
      </w:r>
      <w:r w:rsidR="004E7CD7">
        <w:rPr>
          <w:bCs/>
          <w:sz w:val="26"/>
          <w:szCs w:val="26"/>
        </w:rPr>
        <w:fldChar w:fldCharType="end"/>
      </w:r>
      <w:r w:rsidRPr="00644430">
        <w:rPr>
          <w:bCs/>
          <w:sz w:val="26"/>
          <w:szCs w:val="26"/>
        </w:rPr>
        <w:t xml:space="preserve">. </w:t>
      </w:r>
      <w:r w:rsidR="00C36084" w:rsidRPr="00BA2086">
        <w:rPr>
          <w:bCs/>
          <w:sz w:val="26"/>
          <w:szCs w:val="26"/>
        </w:rPr>
        <w:t xml:space="preserve">Với tính linh hoạt, hiệu </w:t>
      </w:r>
      <w:r w:rsidR="00346121">
        <w:rPr>
          <w:bCs/>
          <w:sz w:val="26"/>
          <w:szCs w:val="26"/>
        </w:rPr>
        <w:t>suất</w:t>
      </w:r>
      <w:r w:rsidR="00C36084" w:rsidRPr="00BA2086">
        <w:rPr>
          <w:bCs/>
          <w:sz w:val="26"/>
          <w:szCs w:val="26"/>
        </w:rPr>
        <w:t xml:space="preserve"> cao, và </w:t>
      </w:r>
      <w:r w:rsidR="00346121">
        <w:rPr>
          <w:bCs/>
          <w:sz w:val="26"/>
          <w:szCs w:val="26"/>
        </w:rPr>
        <w:t xml:space="preserve">là </w:t>
      </w:r>
      <w:r w:rsidR="00C36084" w:rsidRPr="00BA2086">
        <w:rPr>
          <w:bCs/>
          <w:sz w:val="26"/>
          <w:szCs w:val="26"/>
        </w:rPr>
        <w:t xml:space="preserve">mã nguồn mở, </w:t>
      </w:r>
      <w:r w:rsidR="00346121">
        <w:rPr>
          <w:bCs/>
          <w:sz w:val="26"/>
          <w:szCs w:val="26"/>
        </w:rPr>
        <w:t xml:space="preserve">MySLQ </w:t>
      </w:r>
      <w:r w:rsidR="00C36084" w:rsidRPr="00BA2086">
        <w:rPr>
          <w:bCs/>
          <w:sz w:val="26"/>
          <w:szCs w:val="26"/>
        </w:rPr>
        <w:t>đã trở thành một lựa chọn phổ biến cho các doanh nghiệp và nhà phát triển trên toàn thế giới, từ các ứng dụng web nhỏ gọn đến hệ thống phức tạp quy mô lớn.</w:t>
      </w:r>
    </w:p>
    <w:p w14:paraId="5A3CBF31" w14:textId="044B5D2F" w:rsidR="00C36084" w:rsidRPr="00BA2086" w:rsidRDefault="00C36084" w:rsidP="00E37772">
      <w:pPr>
        <w:spacing w:before="80" w:line="288" w:lineRule="auto"/>
        <w:ind w:firstLine="360"/>
        <w:jc w:val="both"/>
        <w:outlineLvl w:val="3"/>
        <w:rPr>
          <w:b/>
          <w:sz w:val="26"/>
          <w:szCs w:val="26"/>
        </w:rPr>
      </w:pPr>
      <w:r w:rsidRPr="00BA2086">
        <w:rPr>
          <w:b/>
          <w:sz w:val="26"/>
          <w:szCs w:val="26"/>
        </w:rPr>
        <w:t>2.1.2 CodeIgniter</w:t>
      </w:r>
      <w:r>
        <w:rPr>
          <w:b/>
          <w:sz w:val="26"/>
          <w:szCs w:val="26"/>
        </w:rPr>
        <w:t xml:space="preserve"> 3</w:t>
      </w:r>
    </w:p>
    <w:p w14:paraId="677F93E3" w14:textId="77FEA18F" w:rsidR="00C36084" w:rsidRPr="00BA2086" w:rsidRDefault="00C36084" w:rsidP="00E37772">
      <w:pPr>
        <w:spacing w:before="80" w:line="288" w:lineRule="auto"/>
        <w:ind w:firstLine="540"/>
        <w:jc w:val="both"/>
        <w:rPr>
          <w:sz w:val="26"/>
          <w:szCs w:val="26"/>
        </w:rPr>
      </w:pPr>
      <w:r w:rsidRPr="00BA2086">
        <w:rPr>
          <w:sz w:val="26"/>
          <w:szCs w:val="26"/>
        </w:rPr>
        <w:t>CodeIgniter</w:t>
      </w:r>
      <w:r w:rsidR="009C7A84">
        <w:rPr>
          <w:sz w:val="26"/>
          <w:szCs w:val="26"/>
        </w:rPr>
        <w:t xml:space="preserve"> 3</w:t>
      </w:r>
      <w:r w:rsidRPr="00BA2086">
        <w:rPr>
          <w:sz w:val="26"/>
          <w:szCs w:val="26"/>
        </w:rPr>
        <w:t xml:space="preserve"> là một framework PHP mạnh mẽ và nhẹ nhàng, được thiết kế để giúp các nhà phát triển xây dựng các ứng dụng web</w:t>
      </w:r>
      <w:r w:rsidR="00346121">
        <w:rPr>
          <w:sz w:val="26"/>
          <w:szCs w:val="26"/>
        </w:rPr>
        <w:t xml:space="preserve"> động một cách</w:t>
      </w:r>
      <w:r w:rsidRPr="00BA2086">
        <w:rPr>
          <w:sz w:val="26"/>
          <w:szCs w:val="26"/>
        </w:rPr>
        <w:t xml:space="preserve"> nhanh chóng và hiệu quả</w:t>
      </w:r>
      <w:r w:rsidR="004E7CD7">
        <w:rPr>
          <w:sz w:val="26"/>
          <w:szCs w:val="26"/>
        </w:rPr>
        <w:fldChar w:fldCharType="begin"/>
      </w:r>
      <w:r w:rsidR="004E7CD7">
        <w:rPr>
          <w:sz w:val="26"/>
          <w:szCs w:val="26"/>
        </w:rPr>
        <w:instrText xml:space="preserve"> ADDIN ZOTERO_ITEM CSL_CITATION {"citationID":"dledRt17","properties":{"formattedCitation":" [3]","plainCitation":" [3]","dontUpdate":true,"noteIndex":0},"citationItems":[{"id":64,"uris":["http://zotero.org/users/local/NoBK69ya/items/X7LWETPA"],"itemData":{"id":64,"type":"webpage","abstract":"Tìm hiểu về CodeIgniter - framework PHP mạnh mẽ. Khám phá các lợi ích, hạn chế và định hướng phát triển của CodeIgniter trong việc xây dựng các ứng dụng web hiệu quả.","language":"vi","title":"CodeIgniter là gì? Tìm hiểu giải pháp tối ưu để xây dựng ứng dụng PHP một cách nhanh chóng, dễ dàng","title-short":"CodeIgniter là gì?","URL":"https://fptshop.com.vn/tin-tuc/danh-gia/codeigniter-158603","author":[{"family":"FPT","given":"Công ty Cổ phần Bán lẻ Kỹ","dropping-particle":"thuật số"}],"accessed":{"date-parts":[["2025",4,1]]}}}],"schema":"https://github.com/citation-style-language/schema/raw/master/csl-citation.json"} </w:instrText>
      </w:r>
      <w:r w:rsidR="004E7CD7">
        <w:rPr>
          <w:sz w:val="26"/>
          <w:szCs w:val="26"/>
        </w:rPr>
        <w:fldChar w:fldCharType="separate"/>
      </w:r>
      <w:r w:rsidR="004E7CD7" w:rsidRPr="004E7CD7">
        <w:rPr>
          <w:sz w:val="26"/>
        </w:rPr>
        <w:t xml:space="preserve"> [</w:t>
      </w:r>
      <w:r w:rsidR="008525BB">
        <w:rPr>
          <w:sz w:val="26"/>
        </w:rPr>
        <w:t>3</w:t>
      </w:r>
      <w:r w:rsidR="004E7CD7" w:rsidRPr="004E7CD7">
        <w:rPr>
          <w:sz w:val="26"/>
        </w:rPr>
        <w:t>]</w:t>
      </w:r>
      <w:r w:rsidR="004E7CD7">
        <w:rPr>
          <w:sz w:val="26"/>
          <w:szCs w:val="26"/>
        </w:rPr>
        <w:fldChar w:fldCharType="end"/>
      </w:r>
      <w:r w:rsidRPr="00BA2086">
        <w:rPr>
          <w:sz w:val="26"/>
          <w:szCs w:val="26"/>
        </w:rPr>
        <w:t>.</w:t>
      </w:r>
      <w:r w:rsidR="00346121">
        <w:rPr>
          <w:sz w:val="26"/>
          <w:szCs w:val="26"/>
        </w:rPr>
        <w:t xml:space="preserve"> </w:t>
      </w:r>
      <w:r w:rsidRPr="00BA2086">
        <w:rPr>
          <w:sz w:val="26"/>
          <w:szCs w:val="26"/>
        </w:rPr>
        <w:t>Được tạo ra bởi EllisLab, CodeIgniter nổi bật với việc dễ dàng cài đặt và sử dụng, nhờ vào cấu trúc đơn giản và khả năng tùy chỉnh cao. Framework này tuân theo mô hình kiến trúc MVC (Model-View-Controller), giúp tách biệt rõ ràng giữa logic xử lý và giao diện, từ đó tăng tính linh hoạt và bảo trì mã nguồn.</w:t>
      </w:r>
    </w:p>
    <w:p w14:paraId="24596A8C"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2.1.3 HTML</w:t>
      </w:r>
    </w:p>
    <w:p w14:paraId="155932BC" w14:textId="03E762A0" w:rsidR="00C36084" w:rsidRPr="00BA2086" w:rsidRDefault="00C36084" w:rsidP="00E37772">
      <w:pPr>
        <w:spacing w:before="80" w:line="288" w:lineRule="auto"/>
        <w:ind w:firstLine="540"/>
        <w:jc w:val="both"/>
        <w:rPr>
          <w:bCs/>
          <w:sz w:val="26"/>
          <w:szCs w:val="26"/>
        </w:rPr>
      </w:pPr>
      <w:r w:rsidRPr="00BA2086">
        <w:rPr>
          <w:bCs/>
          <w:sz w:val="26"/>
          <w:szCs w:val="26"/>
        </w:rPr>
        <w:t>HTML là viết tắt của cụm từ Hypertext Markup Language</w:t>
      </w:r>
      <w:r w:rsidR="009C7A84">
        <w:rPr>
          <w:bCs/>
          <w:sz w:val="26"/>
          <w:szCs w:val="26"/>
        </w:rPr>
        <w:t>, đ</w:t>
      </w:r>
      <w:r w:rsidRPr="00BA2086">
        <w:rPr>
          <w:bCs/>
          <w:sz w:val="26"/>
          <w:szCs w:val="26"/>
        </w:rPr>
        <w:t>ây là một ngôn ngữ tiêu chuẩn được sử dụng để tạo và cấu trúc nên các thành phần trong trang web hoặc ứng dụng, giúp định nghĩa cách trình bày các đoạn văn, tiêu đề (heading), tiêu đề trang (titles), trích dẫn (blockquotes) và nhiều thành phần khá</w:t>
      </w:r>
      <w:r w:rsidR="004E7CD7">
        <w:rPr>
          <w:bCs/>
          <w:sz w:val="26"/>
          <w:szCs w:val="26"/>
        </w:rPr>
        <w:t>c</w:t>
      </w:r>
      <w:r w:rsidR="004E7CD7">
        <w:rPr>
          <w:bCs/>
          <w:sz w:val="26"/>
          <w:szCs w:val="26"/>
        </w:rPr>
        <w:fldChar w:fldCharType="begin"/>
      </w:r>
      <w:r w:rsidR="003439CF">
        <w:rPr>
          <w:bCs/>
          <w:sz w:val="26"/>
          <w:szCs w:val="26"/>
        </w:rPr>
        <w:instrText xml:space="preserve"> ADDIN ZOTERO_ITEM CSL_CITATION {"citationID":"xM9LZL0v","properties":{"formattedCitation":" [4]","plainCitation":" [4]","noteIndex":0},"citationItems":[{"id":35,"uris":["http://zotero.org/users/local/NoBK69ya/items/UG2SEWZ7"],"itemData":{"id":35,"type":"post-weblog","abstract":"HTML là viết tắt của cụm từ Hypertext Markup Language (tạm dịch là Ngôn ngữ đánh dấu siêu văn bản). HTML được sử dụng để tạo và cấu trúc web.","container-title":"TopDev","language":"en-US","title":"HTML là gì? Các tag thông dụng của HTML dành cho lập trình viên","title-short":"HTML là gì?","URL":"https://topdev.vn/blog/html-la-gi/","author":[{"family":"Blog","given":"TopDev"}],"accessed":{"date-parts":[["2024",12,7]]},"issued":{"date-parts":[["2021",1,2]]}}}],"schema":"https://github.com/citation-style-language/schema/raw/master/csl-citation.json"} </w:instrText>
      </w:r>
      <w:r w:rsidR="004E7CD7">
        <w:rPr>
          <w:bCs/>
          <w:sz w:val="26"/>
          <w:szCs w:val="26"/>
        </w:rPr>
        <w:fldChar w:fldCharType="separate"/>
      </w:r>
      <w:r w:rsidR="003439CF" w:rsidRPr="003439CF">
        <w:rPr>
          <w:sz w:val="26"/>
        </w:rPr>
        <w:t xml:space="preserve"> [4]</w:t>
      </w:r>
      <w:r w:rsidR="004E7CD7">
        <w:rPr>
          <w:bCs/>
          <w:sz w:val="26"/>
          <w:szCs w:val="26"/>
        </w:rPr>
        <w:fldChar w:fldCharType="end"/>
      </w:r>
      <w:r w:rsidRPr="00BA2086">
        <w:rPr>
          <w:bCs/>
          <w:sz w:val="26"/>
          <w:szCs w:val="26"/>
        </w:rPr>
        <w:t>. HTML hoạt động như một bộ khung cơ bản cho trang web, cho phép các nhà phát triển tổ chức nội dung một cách logic và dễ dàng quản lý.</w:t>
      </w:r>
    </w:p>
    <w:p w14:paraId="19FC20C7"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2.1.4 CSS</w:t>
      </w:r>
    </w:p>
    <w:p w14:paraId="21A2C230" w14:textId="6FE128A3" w:rsidR="003A3777" w:rsidRPr="00BA2086" w:rsidRDefault="00C36084" w:rsidP="003A3777">
      <w:pPr>
        <w:spacing w:before="80" w:line="288" w:lineRule="auto"/>
        <w:ind w:firstLine="540"/>
        <w:jc w:val="both"/>
        <w:rPr>
          <w:bCs/>
          <w:sz w:val="26"/>
          <w:szCs w:val="26"/>
        </w:rPr>
      </w:pPr>
      <w:r w:rsidRPr="00BA2086">
        <w:rPr>
          <w:bCs/>
          <w:sz w:val="26"/>
          <w:szCs w:val="26"/>
        </w:rPr>
        <w:t>CSS là viết tắt của Cascading Style Sheets, một ngôn ngữ được sử dụng để tìm và định dạng lại các phần tử do HTML tạo ra. Nói một cách đơn giản, CSS giúp tạo phong cách cho trang web. Nếu HTML chịu trách nhiệm tạo ra các thành phần như đoạn văn, tiêu đề, bảng,… thì CSS sẽ giúp thay đổi cách trình bày của các phần tử đó, chẳng hạn như thay đổi màu sắc, bố cục, font chữ, kích thước chữ và nhiều yếu tố thiết kế khác, làm cho trang web trở nên bắt mắt và dễ sử dụng hơn.</w:t>
      </w:r>
    </w:p>
    <w:p w14:paraId="371A63C5"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2.1.5 Bootstrap</w:t>
      </w:r>
    </w:p>
    <w:p w14:paraId="0A724AB8" w14:textId="01ED59DD" w:rsidR="00C36084" w:rsidRPr="00BA2086" w:rsidRDefault="00C36084" w:rsidP="00E37772">
      <w:pPr>
        <w:spacing w:before="80" w:line="288" w:lineRule="auto"/>
        <w:ind w:firstLine="540"/>
        <w:jc w:val="both"/>
        <w:rPr>
          <w:bCs/>
          <w:sz w:val="26"/>
          <w:szCs w:val="26"/>
        </w:rPr>
      </w:pPr>
      <w:r w:rsidRPr="00BA2086">
        <w:rPr>
          <w:bCs/>
          <w:sz w:val="26"/>
          <w:szCs w:val="26"/>
        </w:rPr>
        <w:t>Bootstrap</w:t>
      </w:r>
      <w:r w:rsidR="004E7CD7">
        <w:rPr>
          <w:bCs/>
          <w:sz w:val="26"/>
          <w:szCs w:val="26"/>
        </w:rPr>
        <w:fldChar w:fldCharType="begin"/>
      </w:r>
      <w:r w:rsidR="003439CF">
        <w:rPr>
          <w:bCs/>
          <w:sz w:val="26"/>
          <w:szCs w:val="26"/>
        </w:rPr>
        <w:instrText xml:space="preserve"> ADDIN ZOTERO_ITEM CSL_CITATION {"citationID":"Un3jPgec","properties":{"formattedCitation":" [5]","plainCitation":" [5]","noteIndex":0},"citationItems":[{"id":74,"uris":["http://zotero.org/users/local/NoBK69ya/items/5WTS7BRD"],"itemData":{"id":74,"type":"post-weblog","abstract":"Bootstrap là một framework được ưa chuộng nhất trên thế giới, dùng để xây dựng website. Bootstrap bao gồm các HTML, CSS, JavaScript template chuẩn responsive.","language":"vi","note":"section: Lập trình","title":"Bootstrap là gì? Giới thiệu chi tiết về Bootstrap nhất 2025","title-short":"Bootstrap là gì?","URL":"https://vietnix.vn/bootstrap-la-gi/","author":[{"family":"Tiến","given":"Cao Lê Viết"}],"accessed":{"date-parts":[["2025",4,1]]}}}],"schema":"https://github.com/citation-style-language/schema/raw/master/csl-citation.json"} </w:instrText>
      </w:r>
      <w:r w:rsidR="004E7CD7">
        <w:rPr>
          <w:bCs/>
          <w:sz w:val="26"/>
          <w:szCs w:val="26"/>
        </w:rPr>
        <w:fldChar w:fldCharType="separate"/>
      </w:r>
      <w:r w:rsidR="003439CF" w:rsidRPr="003439CF">
        <w:rPr>
          <w:sz w:val="26"/>
        </w:rPr>
        <w:t xml:space="preserve"> [5]</w:t>
      </w:r>
      <w:r w:rsidR="004E7CD7">
        <w:rPr>
          <w:bCs/>
          <w:sz w:val="26"/>
          <w:szCs w:val="26"/>
        </w:rPr>
        <w:fldChar w:fldCharType="end"/>
      </w:r>
      <w:r w:rsidRPr="00BA2086">
        <w:rPr>
          <w:bCs/>
          <w:sz w:val="26"/>
          <w:szCs w:val="26"/>
        </w:rPr>
        <w:t xml:space="preserve"> là một Framework bao gồm ba thành phần cơ bản: HTML, CSS và JavaScript. Framework này được phát triển dựa trên nguyên lý Responsive, giúp trang web tự động điều chỉnh giao diện sao cho phù hợp với nhiều kích thước màn hình khác nhau. Bootstrap cung cấp một bộ công cụ mạnh mẽ, bao gồm các thành phần giao diện như nút, bảng, thanh điều hướng, và các mẫu bố cục linh hoạt. Nhờ vào các thành phần có sẵn này, các nhà phát triển web có thể tiết kiệm thời gian, tạo ra các giao diện đẹp mắt và dễ sử dụng một cách nhanh chóng và hiệu quả.</w:t>
      </w:r>
    </w:p>
    <w:p w14:paraId="5DA939A0"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2.1.6 JavaScript</w:t>
      </w:r>
    </w:p>
    <w:p w14:paraId="4014A596" w14:textId="1E03F85F" w:rsidR="00C36084" w:rsidRPr="00BA2086" w:rsidRDefault="00C36084" w:rsidP="00E37772">
      <w:pPr>
        <w:spacing w:before="80" w:line="288" w:lineRule="auto"/>
        <w:ind w:firstLine="540"/>
        <w:jc w:val="both"/>
        <w:rPr>
          <w:bCs/>
          <w:sz w:val="26"/>
          <w:szCs w:val="26"/>
        </w:rPr>
      </w:pPr>
      <w:r w:rsidRPr="00BA2086">
        <w:rPr>
          <w:bCs/>
          <w:sz w:val="26"/>
          <w:szCs w:val="26"/>
        </w:rPr>
        <w:t>JavaScript</w:t>
      </w:r>
      <w:r w:rsidR="004E7CD7">
        <w:rPr>
          <w:bCs/>
          <w:sz w:val="26"/>
          <w:szCs w:val="26"/>
        </w:rPr>
        <w:fldChar w:fldCharType="begin"/>
      </w:r>
      <w:r w:rsidR="003439CF">
        <w:rPr>
          <w:bCs/>
          <w:sz w:val="26"/>
          <w:szCs w:val="26"/>
        </w:rPr>
        <w:instrText xml:space="preserve"> ADDIN ZOTERO_ITEM CSL_CITATION {"citationID":"sO5LWoIt","properties":{"formattedCitation":" [6]","plainCitation":" [6]","noteIndex":0},"citationItems":[{"id":37,"uris":["http://zotero.org/users/local/NoBK69ya/items/HL566QI5"],"itemData":{"id":37,"type":"webpage","abstract":"Khái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gì?","URL":"https://aws.amazon.com/vi/what-is/javascript/","accessed":{"date-parts":[["2024",12,7]]}}}],"schema":"https://github.com/citation-style-language/schema/raw/master/csl-citation.json"} </w:instrText>
      </w:r>
      <w:r w:rsidR="004E7CD7">
        <w:rPr>
          <w:bCs/>
          <w:sz w:val="26"/>
          <w:szCs w:val="26"/>
        </w:rPr>
        <w:fldChar w:fldCharType="separate"/>
      </w:r>
      <w:r w:rsidR="003439CF" w:rsidRPr="003439CF">
        <w:rPr>
          <w:sz w:val="26"/>
        </w:rPr>
        <w:t xml:space="preserve"> [6]</w:t>
      </w:r>
      <w:r w:rsidR="004E7CD7">
        <w:rPr>
          <w:bCs/>
          <w:sz w:val="26"/>
          <w:szCs w:val="26"/>
        </w:rPr>
        <w:fldChar w:fldCharType="end"/>
      </w:r>
      <w:r w:rsidRPr="00BA2086">
        <w:t xml:space="preserve"> </w:t>
      </w:r>
      <w:r w:rsidRPr="00BA2086">
        <w:rPr>
          <w:bCs/>
          <w:sz w:val="26"/>
          <w:szCs w:val="26"/>
        </w:rPr>
        <w:t>là ngôn ngữ lập trình được sử dụng để tạo trang web tương tác. Từ việc làm mới bảng tin trên các trang mạng xã hội đến hiển thị hình ảnh động hay bản đồ tương tác, JavaScript giúp cải thiện trải nghiệm người dùng. Là ngôn ngữ kịch bản phía máy khách, JavaScript đóng vai trò quan trọng trong các công nghệ của World Wide Web. Ví dụ, khi duyệt internet, bạn sẽ thấy các hiệu ứng như quảng cáo quay vòng, menu thả xuống khi nhấp chuột hoặc các phần tử thay đổi màu sắc động trên trang web, tất cả đều là kết quả của việc sử dụng JavaScript.</w:t>
      </w:r>
    </w:p>
    <w:p w14:paraId="73214BFF"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2.1.7 PHP</w:t>
      </w:r>
    </w:p>
    <w:p w14:paraId="5F6D740A" w14:textId="280C781E" w:rsidR="00C36084" w:rsidRPr="00BA2086" w:rsidRDefault="00C36084" w:rsidP="00E37772">
      <w:pPr>
        <w:spacing w:before="80" w:line="288" w:lineRule="auto"/>
        <w:ind w:firstLine="540"/>
        <w:jc w:val="both"/>
        <w:rPr>
          <w:bCs/>
          <w:sz w:val="26"/>
          <w:szCs w:val="26"/>
        </w:rPr>
      </w:pPr>
      <w:r w:rsidRPr="00BA2086">
        <w:rPr>
          <w:bCs/>
          <w:sz w:val="26"/>
          <w:szCs w:val="26"/>
        </w:rPr>
        <w:t>PHP: Hypertext Preprocessor</w:t>
      </w:r>
      <w:r w:rsidR="004E7CD7">
        <w:rPr>
          <w:bCs/>
          <w:sz w:val="26"/>
          <w:szCs w:val="26"/>
        </w:rPr>
        <w:fldChar w:fldCharType="begin"/>
      </w:r>
      <w:r w:rsidR="00F82680">
        <w:rPr>
          <w:bCs/>
          <w:sz w:val="26"/>
          <w:szCs w:val="26"/>
        </w:rPr>
        <w:instrText xml:space="preserve"> ADDIN ZOTERO_ITEM CSL_CITATION {"citationID":"2hMi9yXx","properties":{"formattedCitation":" [6], [7]","plainCitation":" [6], [7]","dontUpdate":true,"noteIndex":0},"citationItems":[{"id":61,"uris":["http://zotero.org/users/local/NoBK69ya/items/24IKANSK"],"itemData":{"id":61,"type":"post-weblog","abstract":"Bài viết này sẽ giúp bạn hiểu rõ hơn về PHP là gì, từ những đặc điểm nổi bật cho đến cách ứng dụng trong lập trình web. Hãy cùng ITviec khám phá các khái","container-title":"ITviec Blog","language":"vi","title":"PHP là gì: Chi tiết và đầy đủ cách viết cú pháp PHP cơ bản","title-short":"PHP là gì","URL":"https://itviec.com/blog/php-la-gi/","author":[{"family":"L.B &lt;hi@ngoclb.com&gt;","given":"Ngoc"},{"family":"Phan","given":"Hiếu"}],"accessed":{"date-parts":[["2025",4,1]]},"issued":{"date-parts":[["2024",6,7]]}}},{"id":39,"uris":["http://zotero.org/users/local/NoBK69ya/items/T73XL77W"],"itemData":{"id":39,"type":"entry-encyclopedia","abstrac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giới.\nNgôn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nghiệp.","container-title":"Wikipedia tiếng Việt","language":"vi","license":"Creative Commons Attribution-ShareAlike License","note":"Page Version ID: 71974843","source":"Wikipedia","title":"PHP","URL":"https://vi.wikipedia.org/w/index.php?title=PHP&amp;oldid=71974843","accessed":{"date-parts":[["2024",12,7]]},"issued":{"date-parts":[["2024",11,30]]}}}],"schema":"https://github.com/citation-style-language/schema/raw/master/csl-citation.json"} </w:instrText>
      </w:r>
      <w:r w:rsidR="004E7CD7">
        <w:rPr>
          <w:bCs/>
          <w:sz w:val="26"/>
          <w:szCs w:val="26"/>
        </w:rPr>
        <w:fldChar w:fldCharType="separate"/>
      </w:r>
      <w:r w:rsidR="004E7CD7" w:rsidRPr="004E7CD7">
        <w:rPr>
          <w:sz w:val="26"/>
        </w:rPr>
        <w:t xml:space="preserve"> [</w:t>
      </w:r>
      <w:r w:rsidR="008525BB">
        <w:rPr>
          <w:sz w:val="26"/>
        </w:rPr>
        <w:t>7</w:t>
      </w:r>
      <w:r w:rsidR="004E7CD7" w:rsidRPr="004E7CD7">
        <w:rPr>
          <w:sz w:val="26"/>
        </w:rPr>
        <w:t>][</w:t>
      </w:r>
      <w:r w:rsidR="008525BB">
        <w:rPr>
          <w:sz w:val="26"/>
        </w:rPr>
        <w:t>8</w:t>
      </w:r>
      <w:r w:rsidR="004E7CD7" w:rsidRPr="004E7CD7">
        <w:rPr>
          <w:sz w:val="26"/>
        </w:rPr>
        <w:t>]</w:t>
      </w:r>
      <w:r w:rsidR="004E7CD7">
        <w:rPr>
          <w:bCs/>
          <w:sz w:val="26"/>
          <w:szCs w:val="26"/>
        </w:rPr>
        <w:fldChar w:fldCharType="end"/>
      </w:r>
      <w:r w:rsidRPr="00BA2086">
        <w:rPr>
          <w:bCs/>
          <w:sz w:val="26"/>
          <w:szCs w:val="26"/>
        </w:rPr>
        <w:t>, thường được viết tắt là PHP, là một ngôn ngữ lập trình kịch bản chủ yếu được dùng để phát triển các ứng dụng web cho máy chủ. Là mã nguồn mở, PHP được tối ưu hóa cho việc xây dựng ứng dụng web, có thể dễ dàng nhúng vào trang HTML. Với tốc độ nhanh, cú pháp tương tự C và Java, và dễ học, PHP giúp giảm thời gian phát triển sản phẩm so với các ngôn ngữ khác. Nhờ vào những ưu điểm này, PHP đã trở thành một trong những ngôn ngữ lập trình web phổ biến nhất trên thế giới.</w:t>
      </w:r>
    </w:p>
    <w:p w14:paraId="05098DF6"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2.1.8 Python</w:t>
      </w:r>
    </w:p>
    <w:p w14:paraId="5A97C02D" w14:textId="3E8BE050" w:rsidR="00C36084" w:rsidRPr="00BA2086" w:rsidRDefault="00C36084" w:rsidP="00E37772">
      <w:pPr>
        <w:spacing w:before="80" w:line="288" w:lineRule="auto"/>
        <w:ind w:firstLine="540"/>
        <w:jc w:val="both"/>
        <w:rPr>
          <w:color w:val="333333"/>
          <w:sz w:val="26"/>
          <w:szCs w:val="26"/>
        </w:rPr>
      </w:pPr>
      <w:r w:rsidRPr="00BA2086">
        <w:rPr>
          <w:color w:val="333333"/>
          <w:sz w:val="26"/>
          <w:szCs w:val="26"/>
        </w:rPr>
        <w:t>Python</w:t>
      </w:r>
      <w:r w:rsidR="004E7CD7">
        <w:rPr>
          <w:color w:val="333333"/>
          <w:sz w:val="26"/>
          <w:szCs w:val="26"/>
        </w:rPr>
        <w:fldChar w:fldCharType="begin"/>
      </w:r>
      <w:r w:rsidR="003439CF">
        <w:rPr>
          <w:color w:val="333333"/>
          <w:sz w:val="26"/>
          <w:szCs w:val="26"/>
        </w:rPr>
        <w:instrText xml:space="preserve"> ADDIN ZOTERO_ITEM CSL_CITATION {"citationID":"WGTxd9bY","properties":{"formattedCitation":" [9]","plainCitation":" [9]","noteIndex":0},"citationItems":[{"id":41,"uris":["http://zotero.org/users/local/NoBK69ya/items/28FCC8Z3"],"itemData":{"id":41,"type":"webpage","abstract":"Tìm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gì?","URL":"https://aws.amazon.com/vi/what-is/python/","accessed":{"date-parts":[["2024",12,7]]}}}],"schema":"https://github.com/citation-style-language/schema/raw/master/csl-citation.json"} </w:instrText>
      </w:r>
      <w:r w:rsidR="004E7CD7">
        <w:rPr>
          <w:color w:val="333333"/>
          <w:sz w:val="26"/>
          <w:szCs w:val="26"/>
        </w:rPr>
        <w:fldChar w:fldCharType="separate"/>
      </w:r>
      <w:r w:rsidR="003439CF" w:rsidRPr="003439CF">
        <w:rPr>
          <w:sz w:val="26"/>
        </w:rPr>
        <w:t xml:space="preserve"> [9]</w:t>
      </w:r>
      <w:r w:rsidR="004E7CD7">
        <w:rPr>
          <w:color w:val="333333"/>
          <w:sz w:val="26"/>
          <w:szCs w:val="26"/>
        </w:rPr>
        <w:fldChar w:fldCharType="end"/>
      </w:r>
      <w:r w:rsidRPr="00BA2086">
        <w:t xml:space="preserve"> </w:t>
      </w:r>
      <w:r w:rsidRPr="00BA2086">
        <w:rPr>
          <w:color w:val="333333"/>
          <w:sz w:val="26"/>
          <w:szCs w:val="26"/>
        </w:rPr>
        <w:t>là một ngôn ngữ lập trình phổ biến, được sử dụng rộng rãi trong các ứng dụng web, phát triển phần mềm, khoa học dữ liệu và máy học (ML). Python được ưa chuộng nhờ vào tính hiệu quả, dễ học và khả năng chạy trên nhiều nền tảng khác nhau. Phần mềm Python có thể tải xuống miễn phí, tích hợp tốt với hầu hết các hệ thống và giúp tăng tốc quá trình phát triển phần mềm. Những ưu điểm này đã giúp Python trở thành một ngôn ngữ phổ biến trong cộng đồng lập trình.</w:t>
      </w:r>
    </w:p>
    <w:p w14:paraId="0AB465D4" w14:textId="12E0069F" w:rsidR="00C36084" w:rsidRPr="00BA2086" w:rsidRDefault="00C36084" w:rsidP="00E37772">
      <w:pPr>
        <w:spacing w:before="80" w:line="288" w:lineRule="auto"/>
        <w:ind w:firstLine="360"/>
        <w:jc w:val="both"/>
        <w:outlineLvl w:val="3"/>
        <w:rPr>
          <w:b/>
          <w:color w:val="333333"/>
          <w:sz w:val="26"/>
          <w:szCs w:val="26"/>
        </w:rPr>
      </w:pPr>
      <w:r w:rsidRPr="00BA2086">
        <w:rPr>
          <w:b/>
          <w:color w:val="333333"/>
          <w:sz w:val="26"/>
          <w:szCs w:val="26"/>
        </w:rPr>
        <w:t>2.1.9</w:t>
      </w:r>
      <w:r w:rsidR="00773450">
        <w:rPr>
          <w:b/>
          <w:color w:val="333333"/>
          <w:sz w:val="26"/>
          <w:szCs w:val="26"/>
        </w:rPr>
        <w:t xml:space="preserve"> Flask</w:t>
      </w:r>
    </w:p>
    <w:p w14:paraId="07F5BF8A" w14:textId="6CBA2217" w:rsidR="00C85296" w:rsidRPr="0015096A" w:rsidRDefault="009C7A84" w:rsidP="0015096A">
      <w:pPr>
        <w:spacing w:before="80" w:line="288" w:lineRule="auto"/>
        <w:ind w:firstLine="540"/>
        <w:jc w:val="both"/>
        <w:rPr>
          <w:color w:val="333333"/>
          <w:sz w:val="26"/>
          <w:szCs w:val="26"/>
        </w:rPr>
      </w:pPr>
      <w:r w:rsidRPr="009C7A84">
        <w:rPr>
          <w:color w:val="333333"/>
          <w:sz w:val="26"/>
          <w:szCs w:val="26"/>
        </w:rPr>
        <w:t>Flask là loại framework web phổ biến được viết bằng trình lập ngôn ngữ Python. Công nghệ thường được sử dụng để xây dựng trang web từ những ứng dụng đơn giản đến những hệ thống phức tạp hơn.</w:t>
      </w:r>
      <w:r>
        <w:rPr>
          <w:color w:val="333333"/>
          <w:sz w:val="26"/>
          <w:szCs w:val="26"/>
        </w:rPr>
        <w:t xml:space="preserve"> </w:t>
      </w:r>
      <w:r w:rsidRPr="009C7A84">
        <w:rPr>
          <w:color w:val="333333"/>
          <w:sz w:val="26"/>
          <w:szCs w:val="26"/>
        </w:rPr>
        <w:t>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đồng Python</w:t>
      </w:r>
      <w:r w:rsidR="00F82680">
        <w:rPr>
          <w:color w:val="333333"/>
          <w:sz w:val="26"/>
          <w:szCs w:val="26"/>
        </w:rPr>
        <w:fldChar w:fldCharType="begin"/>
      </w:r>
      <w:r w:rsidR="003439CF">
        <w:rPr>
          <w:color w:val="333333"/>
          <w:sz w:val="26"/>
          <w:szCs w:val="26"/>
        </w:rPr>
        <w:instrText xml:space="preserve"> ADDIN ZOTERO_ITEM CSL_CITATION {"citationID":"VQAJEuMm","properties":{"formattedCitation":" [10]","plainCitation":" [10]","noteIndex":0},"citationItems":[{"id":67,"uris":["http://zotero.org/users/local/NoBK69ya/items/CAWHRFDX"],"itemData":{"id":67,"type":"webpage","abstract":"Flask là gì? Đây là một framework linh hoạt và mạnh mẽ để phát triển ứng dụng web bằng Python. Việc sử dụng Flask trong phát triển ứng dụng web mang lại môi trường linh động và dễ dàng tích hợp.","language":"vi","title":"Flask là gì? Cập nhật những kiến thức cơ bản về Web Framework của Python mà bạn cần biết","title-short":"Flask là gì?","URL":"https://fptshop.com.vn/tin-tuc/danh-gia/flask-la-gi-175382","author":[{"family":"FPT","given":"Công ty Cổ phần Bán lẻ Kỹ","dropping-particle":"thuật số"}],"accessed":{"date-parts":[["2025",4,1]]}}}],"schema":"https://github.com/citation-style-language/schema/raw/master/csl-citation.json"} </w:instrText>
      </w:r>
      <w:r w:rsidR="00F82680">
        <w:rPr>
          <w:color w:val="333333"/>
          <w:sz w:val="26"/>
          <w:szCs w:val="26"/>
        </w:rPr>
        <w:fldChar w:fldCharType="separate"/>
      </w:r>
      <w:r w:rsidR="003439CF" w:rsidRPr="003439CF">
        <w:rPr>
          <w:sz w:val="26"/>
        </w:rPr>
        <w:t xml:space="preserve"> [10]</w:t>
      </w:r>
      <w:r w:rsidR="00F82680">
        <w:rPr>
          <w:color w:val="333333"/>
          <w:sz w:val="26"/>
          <w:szCs w:val="26"/>
        </w:rPr>
        <w:fldChar w:fldCharType="end"/>
      </w:r>
      <w:r w:rsidR="00F82680">
        <w:rPr>
          <w:color w:val="333333"/>
          <w:sz w:val="26"/>
          <w:szCs w:val="26"/>
        </w:rPr>
        <w:t>.</w:t>
      </w:r>
    </w:p>
    <w:p w14:paraId="2E05280A" w14:textId="77777777" w:rsidR="00C85296" w:rsidRDefault="00C85296" w:rsidP="00773450"/>
    <w:p w14:paraId="64938F9C" w14:textId="77777777" w:rsidR="00C85296" w:rsidRDefault="00C85296" w:rsidP="00773450"/>
    <w:p w14:paraId="107EE420" w14:textId="77777777" w:rsidR="00C85296" w:rsidRDefault="00C85296" w:rsidP="00773450"/>
    <w:p w14:paraId="56A24FCE" w14:textId="77777777" w:rsidR="00C85296" w:rsidRDefault="00C85296" w:rsidP="00773450"/>
    <w:p w14:paraId="4048B2BF" w14:textId="77777777" w:rsidR="00C36084" w:rsidRPr="00BA2086" w:rsidRDefault="00C36084" w:rsidP="00156692">
      <w:pPr>
        <w:spacing w:before="80" w:line="288" w:lineRule="auto"/>
        <w:outlineLvl w:val="2"/>
        <w:rPr>
          <w:b/>
          <w:color w:val="333333"/>
          <w:sz w:val="26"/>
          <w:szCs w:val="26"/>
        </w:rPr>
      </w:pPr>
      <w:bookmarkStart w:id="62" w:name="_Toc184452713"/>
      <w:bookmarkStart w:id="63" w:name="_Toc196268090"/>
      <w:r w:rsidRPr="00BA2086">
        <w:rPr>
          <w:b/>
          <w:color w:val="333333"/>
          <w:sz w:val="26"/>
          <w:szCs w:val="26"/>
        </w:rPr>
        <w:t>2.2 Sơ đồ usecase của hệ thống</w:t>
      </w:r>
      <w:bookmarkEnd w:id="62"/>
      <w:bookmarkEnd w:id="63"/>
    </w:p>
    <w:p w14:paraId="3FFE1045" w14:textId="77777777" w:rsidR="00C36084" w:rsidRPr="00BA2086" w:rsidRDefault="00C36084" w:rsidP="00156692">
      <w:pPr>
        <w:spacing w:before="80" w:line="288" w:lineRule="auto"/>
        <w:ind w:firstLine="360"/>
        <w:outlineLvl w:val="3"/>
        <w:rPr>
          <w:b/>
          <w:sz w:val="28"/>
          <w:szCs w:val="28"/>
        </w:rPr>
      </w:pPr>
      <w:r w:rsidRPr="00BA2086">
        <w:rPr>
          <w:b/>
          <w:color w:val="333333"/>
          <w:sz w:val="26"/>
          <w:szCs w:val="26"/>
        </w:rPr>
        <w:t>2.2.1 Sơ đồ usecase khách vãng lai</w:t>
      </w:r>
    </w:p>
    <w:p w14:paraId="10C2FA77" w14:textId="5C89FAEC" w:rsidR="00C36084" w:rsidRPr="00BA2086" w:rsidRDefault="00C36084" w:rsidP="00A421E9">
      <w:pPr>
        <w:spacing w:before="80" w:line="288" w:lineRule="auto"/>
        <w:ind w:firstLine="540"/>
        <w:jc w:val="both"/>
        <w:rPr>
          <w:color w:val="333333"/>
          <w:sz w:val="26"/>
          <w:szCs w:val="26"/>
        </w:rPr>
      </w:pPr>
      <w:r w:rsidRPr="00BA2086">
        <w:rPr>
          <w:color w:val="333333"/>
          <w:sz w:val="26"/>
          <w:szCs w:val="26"/>
        </w:rPr>
        <w:t xml:space="preserve">Khách vãng lai bao gồm nhóm người dùng không có tài khoản hoặc không đăng nhập vào hệ thống nhưng có nhu cầu xem và tìm kiếm sản phẩm. Những chức năng của actor được mô tả như Hình </w:t>
      </w:r>
      <w:r w:rsidR="00DA6FEE">
        <w:rPr>
          <w:color w:val="333333"/>
          <w:sz w:val="26"/>
          <w:szCs w:val="26"/>
        </w:rPr>
        <w:t>1</w:t>
      </w:r>
      <w:r w:rsidRPr="00BA2086">
        <w:rPr>
          <w:color w:val="333333"/>
          <w:sz w:val="26"/>
          <w:szCs w:val="26"/>
        </w:rPr>
        <w:t>:</w:t>
      </w:r>
    </w:p>
    <w:p w14:paraId="6FE52C5E" w14:textId="27A81BE9" w:rsidR="00E27623" w:rsidRDefault="002000B8" w:rsidP="00E27623">
      <w:pPr>
        <w:keepNext/>
        <w:spacing w:line="288" w:lineRule="auto"/>
        <w:jc w:val="center"/>
      </w:pPr>
      <w:commentRangeStart w:id="64"/>
      <w:commentRangeEnd w:id="64"/>
      <w:r>
        <w:rPr>
          <w:rStyle w:val="CommentReference"/>
        </w:rPr>
        <w:commentReference w:id="64"/>
      </w:r>
      <w:r w:rsidR="003E4F05" w:rsidRPr="003E4F05">
        <w:rPr>
          <w:noProof/>
        </w:rPr>
        <w:t xml:space="preserve"> </w:t>
      </w:r>
      <w:r w:rsidR="003E4F05" w:rsidRPr="003E4F05">
        <w:rPr>
          <w:noProof/>
        </w:rPr>
        <w:drawing>
          <wp:inline distT="0" distB="0" distL="0" distR="0" wp14:anchorId="667D65AE" wp14:editId="2C4934AD">
            <wp:extent cx="2838450" cy="2469228"/>
            <wp:effectExtent l="0" t="0" r="0" b="7620"/>
            <wp:docPr id="196238327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83271" name="Picture 1" descr="A diagram of a person with text&#10;&#10;AI-generated content may be incorrect."/>
                    <pic:cNvPicPr/>
                  </pic:nvPicPr>
                  <pic:blipFill>
                    <a:blip r:embed="rId21"/>
                    <a:stretch>
                      <a:fillRect/>
                    </a:stretch>
                  </pic:blipFill>
                  <pic:spPr>
                    <a:xfrm>
                      <a:off x="0" y="0"/>
                      <a:ext cx="2848721" cy="2478163"/>
                    </a:xfrm>
                    <a:prstGeom prst="rect">
                      <a:avLst/>
                    </a:prstGeom>
                  </pic:spPr>
                </pic:pic>
              </a:graphicData>
            </a:graphic>
          </wp:inline>
        </w:drawing>
      </w:r>
    </w:p>
    <w:p w14:paraId="230F6114" w14:textId="0B700207" w:rsidR="00C36084" w:rsidRPr="00BA2086" w:rsidRDefault="00E27623" w:rsidP="00E27623">
      <w:pPr>
        <w:pStyle w:val="Caption"/>
        <w:rPr>
          <w:b/>
          <w:color w:val="333333"/>
        </w:rPr>
      </w:pPr>
      <w:bookmarkStart w:id="65" w:name="_Toc196282098"/>
      <w:r>
        <w:t xml:space="preserve">Hình </w:t>
      </w:r>
      <w:fldSimple w:instr=" SEQ Hình \* ARABIC ">
        <w:r w:rsidR="00CF71CE">
          <w:rPr>
            <w:noProof/>
          </w:rPr>
          <w:t>1</w:t>
        </w:r>
      </w:fldSimple>
      <w:r w:rsidR="00A421E9">
        <w:t>.</w:t>
      </w:r>
      <w:r w:rsidRPr="00E27623">
        <w:t xml:space="preserve"> </w:t>
      </w:r>
      <w:r w:rsidRPr="00BA2086">
        <w:t>Sơ đồ usecase khách vãng lai</w:t>
      </w:r>
      <w:bookmarkEnd w:id="65"/>
    </w:p>
    <w:p w14:paraId="3AE4E3B8"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2.2.2 Sơ đồ usecase khách hàng</w:t>
      </w:r>
    </w:p>
    <w:p w14:paraId="7A00D512" w14:textId="77777777" w:rsidR="00C36084" w:rsidRPr="00BA2086" w:rsidRDefault="00C36084" w:rsidP="00156692">
      <w:pPr>
        <w:spacing w:before="80" w:line="288" w:lineRule="auto"/>
        <w:ind w:firstLine="540"/>
        <w:jc w:val="both"/>
        <w:rPr>
          <w:color w:val="333333"/>
          <w:sz w:val="26"/>
          <w:szCs w:val="26"/>
        </w:rPr>
      </w:pPr>
      <w:r w:rsidRPr="00BA2086">
        <w:rPr>
          <w:color w:val="333333"/>
          <w:sz w:val="26"/>
          <w:szCs w:val="26"/>
        </w:rPr>
        <w:t>Khách hàng là nhóm người dùng đã đăng ký tài khoản trên hệ thống, họ có thể sử dụng đầy đủ chức năng bao gồm đặt hàng, chỉnh sửa thông tin cá nhân, thay đổi mật khẩu, quên mật khẩu, theo dõi đơn hàng…</w:t>
      </w:r>
    </w:p>
    <w:p w14:paraId="4C6E115E" w14:textId="0DCACBB5" w:rsidR="00E27623" w:rsidRDefault="00E318F0" w:rsidP="00E318F0">
      <w:pPr>
        <w:keepNext/>
        <w:spacing w:line="288" w:lineRule="auto"/>
        <w:jc w:val="center"/>
      </w:pPr>
      <w:r w:rsidRPr="00E318F0">
        <w:rPr>
          <w:noProof/>
        </w:rPr>
        <w:drawing>
          <wp:inline distT="0" distB="0" distL="0" distR="0" wp14:anchorId="37F584BE" wp14:editId="26D84EA9">
            <wp:extent cx="6229350" cy="3022427"/>
            <wp:effectExtent l="0" t="0" r="0" b="6985"/>
            <wp:docPr id="20058558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55847" name="Picture 1" descr="A diagram of a company&#10;&#10;AI-generated content may be incorrect."/>
                    <pic:cNvPicPr/>
                  </pic:nvPicPr>
                  <pic:blipFill>
                    <a:blip r:embed="rId22"/>
                    <a:stretch>
                      <a:fillRect/>
                    </a:stretch>
                  </pic:blipFill>
                  <pic:spPr>
                    <a:xfrm>
                      <a:off x="0" y="0"/>
                      <a:ext cx="6303355" cy="3058333"/>
                    </a:xfrm>
                    <a:prstGeom prst="rect">
                      <a:avLst/>
                    </a:prstGeom>
                  </pic:spPr>
                </pic:pic>
              </a:graphicData>
            </a:graphic>
          </wp:inline>
        </w:drawing>
      </w:r>
    </w:p>
    <w:p w14:paraId="1A102825" w14:textId="061F5C88" w:rsidR="00E27623" w:rsidRDefault="00E27623" w:rsidP="00E27623">
      <w:pPr>
        <w:pStyle w:val="Caption"/>
      </w:pPr>
      <w:bookmarkStart w:id="66" w:name="_Toc196282099"/>
      <w:r>
        <w:t xml:space="preserve">Hình </w:t>
      </w:r>
      <w:fldSimple w:instr=" SEQ Hình \* ARABIC ">
        <w:r w:rsidR="00CF71CE">
          <w:rPr>
            <w:noProof/>
          </w:rPr>
          <w:t>2</w:t>
        </w:r>
      </w:fldSimple>
      <w:r w:rsidR="00A421E9">
        <w:t>.</w:t>
      </w:r>
      <w:r>
        <w:t xml:space="preserve"> Sơ đồ usecase khách hàng</w:t>
      </w:r>
      <w:bookmarkEnd w:id="66"/>
    </w:p>
    <w:p w14:paraId="2DDE5310" w14:textId="1EFE3A52" w:rsidR="00C36084" w:rsidRPr="007E6803" w:rsidRDefault="00C36084" w:rsidP="00E83C0C">
      <w:pPr>
        <w:pStyle w:val="Caption"/>
        <w:spacing w:after="0"/>
        <w:jc w:val="left"/>
        <w:rPr>
          <w:b/>
          <w:i w:val="0"/>
          <w:iCs w:val="0"/>
          <w:color w:val="333333"/>
        </w:rPr>
      </w:pPr>
      <w:r w:rsidRPr="007E6803">
        <w:rPr>
          <w:b/>
          <w:i w:val="0"/>
          <w:iCs w:val="0"/>
          <w:color w:val="333333"/>
        </w:rPr>
        <w:t>2.2.3 Sơ đồ usecase quản trị viên</w:t>
      </w:r>
    </w:p>
    <w:p w14:paraId="45255558" w14:textId="43FECB0F" w:rsidR="00C36084" w:rsidRPr="00BA2086" w:rsidRDefault="00C36084" w:rsidP="00156692">
      <w:pPr>
        <w:spacing w:before="80" w:line="288" w:lineRule="auto"/>
        <w:ind w:firstLine="540"/>
        <w:jc w:val="both"/>
        <w:rPr>
          <w:color w:val="333333"/>
          <w:sz w:val="26"/>
          <w:szCs w:val="26"/>
        </w:rPr>
      </w:pPr>
      <w:r w:rsidRPr="00BA2086">
        <w:rPr>
          <w:color w:val="333333"/>
          <w:sz w:val="26"/>
          <w:szCs w:val="26"/>
        </w:rPr>
        <w:t>Quản trị viên là nhóm người dùng được cấp tài khoản với vai trò quản lý như: sản phẩm, danh mục, nhãn hàng, kiểm duyệt khách hàng, đơn hàng, kho hàng,… Họ có vai trò giữ cho hệ thống hoạt động ổn định, xử lý đơn hàng và giao hàng.</w:t>
      </w:r>
    </w:p>
    <w:p w14:paraId="738CC854" w14:textId="60101F59" w:rsidR="00E27623" w:rsidRDefault="00AB59D7" w:rsidP="00E27623">
      <w:pPr>
        <w:keepNext/>
        <w:spacing w:line="288" w:lineRule="auto"/>
        <w:jc w:val="center"/>
      </w:pPr>
      <w:r w:rsidRPr="00AB59D7">
        <w:drawing>
          <wp:inline distT="0" distB="0" distL="0" distR="0" wp14:anchorId="658F8C0C" wp14:editId="707997EA">
            <wp:extent cx="5962650" cy="4742597"/>
            <wp:effectExtent l="0" t="0" r="0" b="1270"/>
            <wp:docPr id="1480877808"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7808" name="Picture 1" descr="A diagram with text and circles&#10;&#10;AI-generated content may be incorrect."/>
                    <pic:cNvPicPr/>
                  </pic:nvPicPr>
                  <pic:blipFill>
                    <a:blip r:embed="rId23"/>
                    <a:stretch>
                      <a:fillRect/>
                    </a:stretch>
                  </pic:blipFill>
                  <pic:spPr>
                    <a:xfrm>
                      <a:off x="0" y="0"/>
                      <a:ext cx="5973949" cy="4751584"/>
                    </a:xfrm>
                    <a:prstGeom prst="rect">
                      <a:avLst/>
                    </a:prstGeom>
                  </pic:spPr>
                </pic:pic>
              </a:graphicData>
            </a:graphic>
          </wp:inline>
        </w:drawing>
      </w:r>
    </w:p>
    <w:p w14:paraId="150AE441" w14:textId="4FB54DF0" w:rsidR="00C36084" w:rsidRPr="00C94E17" w:rsidRDefault="00E27623" w:rsidP="00E27623">
      <w:pPr>
        <w:pStyle w:val="Caption"/>
        <w:rPr>
          <w:color w:val="333333"/>
        </w:rPr>
      </w:pPr>
      <w:bookmarkStart w:id="67" w:name="_Toc196282100"/>
      <w:r>
        <w:t xml:space="preserve">Hình </w:t>
      </w:r>
      <w:fldSimple w:instr=" SEQ Hình \* ARABIC ">
        <w:r w:rsidR="00CF71CE">
          <w:rPr>
            <w:noProof/>
          </w:rPr>
          <w:t>3</w:t>
        </w:r>
      </w:fldSimple>
      <w:r w:rsidR="00A421E9">
        <w:t>.</w:t>
      </w:r>
      <w:r>
        <w:t xml:space="preserve"> </w:t>
      </w:r>
      <w:r w:rsidRPr="00BA2086">
        <w:t>Sơ đồ usecase quản trị viên</w:t>
      </w:r>
      <w:bookmarkEnd w:id="67"/>
    </w:p>
    <w:p w14:paraId="336FD5E0" w14:textId="14E22B22" w:rsidR="00985D08" w:rsidRDefault="00C36084" w:rsidP="00C36084">
      <w:pPr>
        <w:spacing w:line="288" w:lineRule="auto"/>
        <w:ind w:firstLine="540"/>
        <w:jc w:val="both"/>
        <w:rPr>
          <w:color w:val="333333"/>
          <w:sz w:val="26"/>
          <w:szCs w:val="26"/>
        </w:rPr>
        <w:sectPr w:rsidR="00985D08" w:rsidSect="00D04BF9">
          <w:headerReference w:type="default" r:id="rId24"/>
          <w:footerReference w:type="default" r:id="rId25"/>
          <w:pgSz w:w="11906" w:h="16838"/>
          <w:pgMar w:top="1701" w:right="1134" w:bottom="1701" w:left="1985" w:header="720" w:footer="720" w:gutter="0"/>
          <w:pgNumType w:start="1"/>
          <w:cols w:space="708"/>
          <w:docGrid w:linePitch="360"/>
        </w:sectPr>
      </w:pPr>
      <w:r w:rsidRPr="00BA2086">
        <w:rPr>
          <w:color w:val="333333"/>
          <w:sz w:val="26"/>
          <w:szCs w:val="26"/>
        </w:rPr>
        <w:t xml:space="preserve">Sơ đồ mô tả usecase quản trị viên, với vai trò này người quản trị viên bắt buộc phải thực hiện đăng nhập để có thể sử dụng các chức năng được cung cấp. Khi quản trị viên đăng nhập hệ thống sẽ cung cấp các chức năng quản lý như: quản lý sản phẩm, nhãn hàng, danh mục, đơn hàng, kho hàng, cập nhật và kiểm duyệt tài khoản khách hàng. Các chức năng này là cơ bản và thiết yếu để quản lý việc </w:t>
      </w:r>
      <w:r w:rsidR="009647FC">
        <w:rPr>
          <w:color w:val="333333"/>
          <w:sz w:val="26"/>
          <w:szCs w:val="26"/>
        </w:rPr>
        <w:t>kinh doanh</w:t>
      </w:r>
      <w:r w:rsidRPr="00BA2086">
        <w:rPr>
          <w:color w:val="333333"/>
          <w:sz w:val="26"/>
          <w:szCs w:val="26"/>
        </w:rPr>
        <w:t xml:space="preserve"> trực tuyến, người quản trị viên cần phải quản lý được các nhãn hàng và những danh mục sản phẩm đang được hiển thị lên website và đang được hợp tác để bán hàng, đối với quản lý sản phẩm thì người quản trị viên sẽ quản lý được nội dung chi tiết của sản phẩm bao gồm giá nhập, giá bán, tên sản phẩm, cập nhật trạng thái của sản phẩm,...Quản trị viên có thể cập nhật trạng thái các đơn hàng để cho phía khách hàng họ có thể xem được đơn hàng của họ đang được xử lý đến trạng thái nà</w:t>
      </w:r>
      <w:r w:rsidR="00985D08">
        <w:rPr>
          <w:color w:val="333333"/>
          <w:sz w:val="26"/>
          <w:szCs w:val="26"/>
        </w:rPr>
        <w:t>o.</w:t>
      </w:r>
    </w:p>
    <w:p w14:paraId="309A4239" w14:textId="77777777" w:rsidR="00C36084" w:rsidRPr="00BA2086" w:rsidRDefault="00C36084" w:rsidP="00C36084">
      <w:pPr>
        <w:spacing w:line="288" w:lineRule="auto"/>
        <w:outlineLvl w:val="2"/>
        <w:rPr>
          <w:b/>
          <w:color w:val="333333"/>
          <w:sz w:val="26"/>
          <w:szCs w:val="26"/>
        </w:rPr>
      </w:pPr>
      <w:bookmarkStart w:id="70" w:name="_Toc184452714"/>
      <w:bookmarkStart w:id="71" w:name="_Toc196268091"/>
      <w:r w:rsidRPr="00BA2086">
        <w:rPr>
          <w:b/>
          <w:color w:val="333333"/>
          <w:sz w:val="26"/>
          <w:szCs w:val="26"/>
        </w:rPr>
        <w:t>2.3 Thiết kế cơ sở dữ liệu</w:t>
      </w:r>
      <w:bookmarkEnd w:id="70"/>
      <w:bookmarkEnd w:id="71"/>
    </w:p>
    <w:p w14:paraId="28EB5AF4"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2.3.1 Sơ đồ lớp</w:t>
      </w:r>
    </w:p>
    <w:p w14:paraId="4C313E3E" w14:textId="65737C32" w:rsidR="00E27623" w:rsidRDefault="002000B8" w:rsidP="00E27623">
      <w:pPr>
        <w:keepNext/>
        <w:spacing w:line="288" w:lineRule="auto"/>
        <w:jc w:val="center"/>
      </w:pPr>
      <w:commentRangeStart w:id="72"/>
      <w:commentRangeStart w:id="73"/>
      <w:commentRangeEnd w:id="72"/>
      <w:r>
        <w:rPr>
          <w:rStyle w:val="CommentReference"/>
        </w:rPr>
        <w:commentReference w:id="72"/>
      </w:r>
      <w:commentRangeEnd w:id="73"/>
      <w:r>
        <w:rPr>
          <w:rStyle w:val="CommentReference"/>
        </w:rPr>
        <w:commentReference w:id="73"/>
      </w:r>
      <w:r w:rsidR="00AD00C8" w:rsidRPr="00AD00C8">
        <w:rPr>
          <w:noProof/>
        </w:rPr>
        <w:t xml:space="preserve"> </w:t>
      </w:r>
      <w:r w:rsidR="0033106D" w:rsidRPr="0033106D">
        <w:rPr>
          <w:noProof/>
        </w:rPr>
        <w:drawing>
          <wp:inline distT="0" distB="0" distL="0" distR="0" wp14:anchorId="1A7065E1" wp14:editId="5D62E4F0">
            <wp:extent cx="8410755" cy="4761230"/>
            <wp:effectExtent l="0" t="0" r="9525" b="1270"/>
            <wp:docPr id="93041872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8729" name="Picture 1" descr="A diagram of a computer program&#10;&#10;AI-generated content may be incorrect."/>
                    <pic:cNvPicPr/>
                  </pic:nvPicPr>
                  <pic:blipFill>
                    <a:blip r:embed="rId26"/>
                    <a:stretch>
                      <a:fillRect/>
                    </a:stretch>
                  </pic:blipFill>
                  <pic:spPr>
                    <a:xfrm>
                      <a:off x="0" y="0"/>
                      <a:ext cx="8457672" cy="4787789"/>
                    </a:xfrm>
                    <a:prstGeom prst="rect">
                      <a:avLst/>
                    </a:prstGeom>
                  </pic:spPr>
                </pic:pic>
              </a:graphicData>
            </a:graphic>
          </wp:inline>
        </w:drawing>
      </w:r>
    </w:p>
    <w:p w14:paraId="680CF8BD" w14:textId="3D6CE434" w:rsidR="00C36084" w:rsidRPr="00BA2086" w:rsidRDefault="00E27623" w:rsidP="00E27623">
      <w:pPr>
        <w:pStyle w:val="Caption"/>
        <w:rPr>
          <w:b/>
          <w:color w:val="333333"/>
        </w:rPr>
      </w:pPr>
      <w:bookmarkStart w:id="74" w:name="_Toc196282101"/>
      <w:r>
        <w:t xml:space="preserve">Hình </w:t>
      </w:r>
      <w:fldSimple w:instr=" SEQ Hình \* ARABIC ">
        <w:r w:rsidR="00CF71CE">
          <w:rPr>
            <w:noProof/>
          </w:rPr>
          <w:t>4</w:t>
        </w:r>
      </w:fldSimple>
      <w:r w:rsidR="00A421E9">
        <w:t>.</w:t>
      </w:r>
      <w:r>
        <w:t xml:space="preserve"> Sơ đồ lớp của hệ thống</w:t>
      </w:r>
      <w:bookmarkEnd w:id="74"/>
    </w:p>
    <w:p w14:paraId="2212DF80" w14:textId="77777777" w:rsidR="00985D08" w:rsidRDefault="00985D08" w:rsidP="00985D08">
      <w:pPr>
        <w:spacing w:before="80" w:line="288" w:lineRule="auto"/>
        <w:outlineLvl w:val="3"/>
        <w:rPr>
          <w:b/>
          <w:sz w:val="26"/>
          <w:szCs w:val="26"/>
        </w:rPr>
        <w:sectPr w:rsidR="00985D08" w:rsidSect="00985D08">
          <w:footerReference w:type="default" r:id="rId27"/>
          <w:pgSz w:w="16838" w:h="11906" w:orient="landscape"/>
          <w:pgMar w:top="1985" w:right="1701" w:bottom="1134" w:left="1701" w:header="720" w:footer="720" w:gutter="0"/>
          <w:cols w:space="708"/>
          <w:docGrid w:linePitch="360"/>
        </w:sectPr>
      </w:pPr>
    </w:p>
    <w:p w14:paraId="26344A4B" w14:textId="6BB7AE65" w:rsidR="00985D08" w:rsidRDefault="00985D08" w:rsidP="00985D08">
      <w:pPr>
        <w:spacing w:line="288" w:lineRule="auto"/>
        <w:ind w:firstLine="540"/>
        <w:jc w:val="both"/>
        <w:rPr>
          <w:color w:val="333333"/>
          <w:sz w:val="26"/>
          <w:szCs w:val="26"/>
        </w:rPr>
      </w:pPr>
      <w:r w:rsidRPr="00BA2086">
        <w:rPr>
          <w:color w:val="333333"/>
          <w:sz w:val="26"/>
          <w:szCs w:val="26"/>
        </w:rPr>
        <w:t>Sơ đồ mô tả tổng quan về cơ sở dữ liệu của toàn hệ thống</w:t>
      </w:r>
      <w:r w:rsidR="00FA0F03">
        <w:rPr>
          <w:color w:val="333333"/>
          <w:sz w:val="26"/>
          <w:szCs w:val="26"/>
        </w:rPr>
        <w:t>,</w:t>
      </w:r>
      <w:r w:rsidRPr="00BA2086">
        <w:rPr>
          <w:color w:val="333333"/>
          <w:sz w:val="26"/>
          <w:szCs w:val="26"/>
        </w:rPr>
        <w:t xml:space="preserve"> các</w:t>
      </w:r>
      <w:r w:rsidR="00FA0F03">
        <w:rPr>
          <w:color w:val="333333"/>
          <w:sz w:val="26"/>
          <w:szCs w:val="26"/>
        </w:rPr>
        <w:t xml:space="preserve"> bảng</w:t>
      </w:r>
      <w:r>
        <w:rPr>
          <w:color w:val="333333"/>
          <w:sz w:val="26"/>
          <w:szCs w:val="26"/>
        </w:rPr>
        <w:t xml:space="preserve"> đóng vai trò nhất định trong các chức năng của hệ thống</w:t>
      </w:r>
      <w:r w:rsidRPr="00BA2086">
        <w:rPr>
          <w:color w:val="333333"/>
          <w:sz w:val="26"/>
          <w:szCs w:val="26"/>
        </w:rPr>
        <w:t xml:space="preserve">. Các bảng có vai trò và mục đích để lưu dữ liệu khác nhau, </w:t>
      </w:r>
      <w:r>
        <w:rPr>
          <w:color w:val="333333"/>
          <w:sz w:val="26"/>
          <w:szCs w:val="26"/>
        </w:rPr>
        <w:t>được ràng buộc bởi các khoá ngoại và khoá chính, giúp đảm bảo sự toàn vẹn của dữ liệu. Những bảng dữ liệu lưu trữ những thông tin cơ bản và cần thiết để hệ thống hoạt động hiệu suất tốt và độ chính xác dữ liệu cao, phù hợp với mô</w:t>
      </w:r>
      <w:r w:rsidR="00D273F8">
        <w:rPr>
          <w:color w:val="333333"/>
          <w:sz w:val="26"/>
          <w:szCs w:val="26"/>
        </w:rPr>
        <w:t>i</w:t>
      </w:r>
      <w:r>
        <w:rPr>
          <w:color w:val="333333"/>
          <w:sz w:val="26"/>
          <w:szCs w:val="26"/>
        </w:rPr>
        <w:t xml:space="preserve"> trường thực tế. Trong đó</w:t>
      </w:r>
      <w:r w:rsidR="005100BC">
        <w:rPr>
          <w:color w:val="333333"/>
          <w:sz w:val="26"/>
          <w:szCs w:val="26"/>
        </w:rPr>
        <w:t xml:space="preserve"> chức năng quản lý</w:t>
      </w:r>
      <w:r>
        <w:rPr>
          <w:color w:val="333333"/>
          <w:sz w:val="26"/>
          <w:szCs w:val="26"/>
        </w:rPr>
        <w:t xml:space="preserve"> sản phẩm sẽ được thiết kế</w:t>
      </w:r>
      <w:r w:rsidR="005100BC">
        <w:rPr>
          <w:color w:val="333333"/>
          <w:sz w:val="26"/>
          <w:szCs w:val="26"/>
        </w:rPr>
        <w:t xml:space="preserve"> </w:t>
      </w:r>
      <w:r>
        <w:rPr>
          <w:color w:val="333333"/>
          <w:sz w:val="26"/>
          <w:szCs w:val="26"/>
        </w:rPr>
        <w:t>với các bảng products, brands, categories, batches; với những bảng này có thể quản lý được</w:t>
      </w:r>
      <w:r w:rsidR="005100BC">
        <w:rPr>
          <w:color w:val="333333"/>
          <w:sz w:val="26"/>
          <w:szCs w:val="26"/>
        </w:rPr>
        <w:t xml:space="preserve"> </w:t>
      </w:r>
      <w:r>
        <w:rPr>
          <w:color w:val="333333"/>
          <w:sz w:val="26"/>
          <w:szCs w:val="26"/>
        </w:rPr>
        <w:t>những thông tin về thương hiệu và danh mục của sản phẩm</w:t>
      </w:r>
      <w:r w:rsidR="005100BC">
        <w:rPr>
          <w:color w:val="333333"/>
          <w:sz w:val="26"/>
          <w:szCs w:val="26"/>
        </w:rPr>
        <w:t>, trạng thái tồn kho</w:t>
      </w:r>
      <w:r>
        <w:rPr>
          <w:color w:val="333333"/>
          <w:sz w:val="26"/>
          <w:szCs w:val="26"/>
        </w:rPr>
        <w:t>, ngoài ra còn có các bảng warehouse_receipt lưu trữ những thông tin về phiếu nhập kho, thời gian nhập kho, bảng warehouse_receipt_items sẽ lưu trữ thông tin về các sản phẩm, đơn vị, hạn sử dụng của các sản phẩm được nhập kho</w:t>
      </w:r>
      <w:r w:rsidR="005100BC">
        <w:rPr>
          <w:color w:val="333333"/>
          <w:sz w:val="26"/>
          <w:szCs w:val="26"/>
        </w:rPr>
        <w:t>, một sản phẩm sẽ có thể được cung cấp bởi các nhà cung cấp khác nhau, bảng suppliers sẽ lưu trữ những nhà cung cấp mà hệ thống đang hợp tác để nhập sản phẩm</w:t>
      </w:r>
      <w:r>
        <w:rPr>
          <w:color w:val="333333"/>
          <w:sz w:val="26"/>
          <w:szCs w:val="26"/>
        </w:rPr>
        <w:t>. Để thuận tiện cho việc lưu trữ và truy xuất đơn hàng, hệ thống được thiết kế với các bảng: shipping</w:t>
      </w:r>
      <w:r w:rsidR="00FA0F03">
        <w:rPr>
          <w:color w:val="333333"/>
          <w:sz w:val="26"/>
          <w:szCs w:val="26"/>
        </w:rPr>
        <w:t xml:space="preserve"> dùng để</w:t>
      </w:r>
      <w:r>
        <w:rPr>
          <w:color w:val="333333"/>
          <w:sz w:val="26"/>
          <w:szCs w:val="26"/>
        </w:rPr>
        <w:t xml:space="preserve"> lưu thông tin vận chuyển của đơn hàng, orders lưu thông tin và trạng thái của đơn hàng, order_detail lưu trữ chi tiết đơn hàng gồm có những sản phẩm nào; vì sản phẩm được nhập về kho có thể có nhiều lô hàng khác nhau nên bảng order_batchs được tạo ra để lưu thông tin về số lượng lấy ra sản phẩm từ lô hàng nào, giúp cho người quản trị viên có thể lấy hàng với những sản phẩm có lô hàng với hạn sử dụng gần nhất sẽ được lấy ra trước</w:t>
      </w:r>
      <w:r w:rsidR="00D273F8">
        <w:rPr>
          <w:color w:val="333333"/>
          <w:sz w:val="26"/>
          <w:szCs w:val="26"/>
        </w:rPr>
        <w:t xml:space="preserve"> để giữ được trật tự của các sản phẩm dựa trên hạn sử dụng</w:t>
      </w:r>
      <w:r w:rsidR="005100BC">
        <w:rPr>
          <w:color w:val="333333"/>
          <w:sz w:val="26"/>
          <w:szCs w:val="26"/>
        </w:rPr>
        <w:t xml:space="preserve"> tránh rối loạn sản phẩm trong kho hàng, hệ thống cung cấp hai phương thức thanh toán chính là thanh toán khi nhận hàng và thanh toán qua vnpay, đối với thanh toán khi nhận hàng sẽ thực hiện lưu trữ ở các bảng shipping, orders, order_detail, order_batches, đối với thanh toán vnpay thì cần thêm bảng vnpay để lưu trữ thêm các thông tin khi thanh toán thành công để có thể sử dụng cho truy xuất sau này</w:t>
      </w:r>
      <w:r>
        <w:rPr>
          <w:color w:val="333333"/>
          <w:sz w:val="26"/>
          <w:szCs w:val="26"/>
        </w:rPr>
        <w:t>.</w:t>
      </w:r>
      <w:r w:rsidR="00FA0F03">
        <w:rPr>
          <w:color w:val="333333"/>
          <w:sz w:val="26"/>
          <w:szCs w:val="26"/>
        </w:rPr>
        <w:t xml:space="preserve"> </w:t>
      </w:r>
    </w:p>
    <w:p w14:paraId="0167C29A" w14:textId="66DBCCF9" w:rsidR="00985D08" w:rsidRPr="00FF0E04" w:rsidRDefault="00FA0F03" w:rsidP="00FF0E04">
      <w:pPr>
        <w:spacing w:line="288" w:lineRule="auto"/>
        <w:ind w:firstLine="540"/>
        <w:jc w:val="both"/>
        <w:rPr>
          <w:color w:val="333333"/>
          <w:sz w:val="26"/>
          <w:szCs w:val="26"/>
        </w:rPr>
      </w:pPr>
      <w:r>
        <w:rPr>
          <w:color w:val="333333"/>
          <w:sz w:val="26"/>
          <w:szCs w:val="26"/>
        </w:rPr>
        <w:t>Hệ thống còn cung cấp cức năng thống kê doanh thu theo ngày, tháng và năm được lọc từ phía người dùng, hệ thống sử dụng bản</w:t>
      </w:r>
      <w:r w:rsidR="00FF0E04">
        <w:rPr>
          <w:color w:val="333333"/>
          <w:sz w:val="26"/>
          <w:szCs w:val="26"/>
        </w:rPr>
        <w:t>g</w:t>
      </w:r>
      <w:r>
        <w:rPr>
          <w:color w:val="333333"/>
          <w:sz w:val="26"/>
          <w:szCs w:val="26"/>
        </w:rPr>
        <w:t xml:space="preserve"> order_detail để tính ra lợi nhuận của đơn hàng, kết hợp với bảng orders để lấy ra được các trạng thái của đơn hàng</w:t>
      </w:r>
      <w:r w:rsidR="00FF0E04">
        <w:rPr>
          <w:color w:val="333333"/>
          <w:sz w:val="26"/>
          <w:szCs w:val="26"/>
        </w:rPr>
        <w:t xml:space="preserve"> bởi vì</w:t>
      </w:r>
      <w:r>
        <w:rPr>
          <w:color w:val="333333"/>
          <w:sz w:val="26"/>
          <w:szCs w:val="26"/>
        </w:rPr>
        <w:t xml:space="preserve"> doanh thu chỉ được tính khi đơn hàng đã được thanh toán thành công</w:t>
      </w:r>
      <w:r w:rsidR="00FF0E04">
        <w:rPr>
          <w:color w:val="333333"/>
          <w:sz w:val="26"/>
          <w:szCs w:val="26"/>
        </w:rPr>
        <w:t xml:space="preserve"> hoặc khách hàng đã nhận được sản phẩm</w:t>
      </w:r>
      <w:r>
        <w:rPr>
          <w:color w:val="333333"/>
          <w:sz w:val="26"/>
          <w:szCs w:val="26"/>
        </w:rPr>
        <w:t>, tiếp theo kết hợp với thuộc tính date_delivered và payment_date_successfull để có thể truy xuất theo thời gian một cách chính xác</w:t>
      </w:r>
      <w:r w:rsidR="00FF0E04">
        <w:rPr>
          <w:color w:val="333333"/>
          <w:sz w:val="26"/>
          <w:szCs w:val="26"/>
        </w:rPr>
        <w:t>, bởi vì hệ thống hỗ trợ hai phương thức thanh toán nên cần phải có hai thuộc tính lưu trữ thời gian, thời gian thanh toán thành công với phương thức vnpay sẽ được lưu vào bảng payment_date_successfull và thời gian giao hàng thành công sẽ được lưu ở bảng date_delivered. Ngoài ra hệ thống cung cấp cho người quản trị có thể tạo ra các mã giảm giá, lựa chọn các loại mã giảm giá như giảm thẳng hay giảm theo phần trăm, từ đó người quản trị viên có thể tạo ra các chương trình khuyến mãi.</w:t>
      </w:r>
      <w:r w:rsidR="00985D08">
        <w:rPr>
          <w:b/>
          <w:sz w:val="26"/>
          <w:szCs w:val="26"/>
        </w:rPr>
        <w:br w:type="page"/>
      </w:r>
    </w:p>
    <w:p w14:paraId="34DE7149" w14:textId="20ABFF24" w:rsidR="00C36084" w:rsidRPr="00BA2086" w:rsidRDefault="00C36084" w:rsidP="00156692">
      <w:pPr>
        <w:spacing w:before="80" w:line="288" w:lineRule="auto"/>
        <w:ind w:firstLine="360"/>
        <w:outlineLvl w:val="3"/>
        <w:rPr>
          <w:b/>
          <w:sz w:val="26"/>
          <w:szCs w:val="26"/>
        </w:rPr>
      </w:pPr>
      <w:r w:rsidRPr="00BA2086">
        <w:rPr>
          <w:b/>
          <w:sz w:val="26"/>
          <w:szCs w:val="26"/>
        </w:rPr>
        <w:t>2.3.2 Lớp role</w:t>
      </w:r>
    </w:p>
    <w:p w14:paraId="6314CDA0" w14:textId="25D72190" w:rsidR="00E27623" w:rsidRDefault="002640F5" w:rsidP="00E27623">
      <w:pPr>
        <w:keepNext/>
        <w:spacing w:line="288" w:lineRule="auto"/>
        <w:jc w:val="center"/>
      </w:pPr>
      <w:r w:rsidRPr="002640F5">
        <w:rPr>
          <w:noProof/>
        </w:rPr>
        <w:drawing>
          <wp:inline distT="0" distB="0" distL="0" distR="0" wp14:anchorId="492F5D24" wp14:editId="369F6CC1">
            <wp:extent cx="2081284" cy="1678305"/>
            <wp:effectExtent l="0" t="0" r="0" b="0"/>
            <wp:docPr id="13111830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3083" name="Picture 1" descr="A screenshot of a computer code&#10;&#10;AI-generated content may be incorrect."/>
                    <pic:cNvPicPr/>
                  </pic:nvPicPr>
                  <pic:blipFill>
                    <a:blip r:embed="rId28"/>
                    <a:stretch>
                      <a:fillRect/>
                    </a:stretch>
                  </pic:blipFill>
                  <pic:spPr>
                    <a:xfrm>
                      <a:off x="0" y="0"/>
                      <a:ext cx="2094343" cy="1688836"/>
                    </a:xfrm>
                    <a:prstGeom prst="rect">
                      <a:avLst/>
                    </a:prstGeom>
                  </pic:spPr>
                </pic:pic>
              </a:graphicData>
            </a:graphic>
          </wp:inline>
        </w:drawing>
      </w:r>
    </w:p>
    <w:p w14:paraId="54ACC11B" w14:textId="14D1FCFE" w:rsidR="00C36084" w:rsidRPr="00BA2086" w:rsidRDefault="00E27623" w:rsidP="00E27623">
      <w:pPr>
        <w:pStyle w:val="Caption"/>
        <w:rPr>
          <w:b/>
        </w:rPr>
      </w:pPr>
      <w:bookmarkStart w:id="76" w:name="_Toc196282102"/>
      <w:r>
        <w:t xml:space="preserve">Hình </w:t>
      </w:r>
      <w:fldSimple w:instr=" SEQ Hình \* ARABIC ">
        <w:r w:rsidR="00CF71CE">
          <w:rPr>
            <w:noProof/>
          </w:rPr>
          <w:t>5</w:t>
        </w:r>
      </w:fldSimple>
      <w:r w:rsidR="00A421E9">
        <w:t>.</w:t>
      </w:r>
      <w:r>
        <w:t xml:space="preserve"> Lớp role</w:t>
      </w:r>
      <w:bookmarkEnd w:id="76"/>
    </w:p>
    <w:p w14:paraId="767BB694" w14:textId="318BABD1" w:rsidR="00C36084" w:rsidRPr="00BA2086" w:rsidRDefault="00966582" w:rsidP="008302A7">
      <w:pPr>
        <w:pStyle w:val="Caption"/>
        <w:spacing w:after="0"/>
        <w:rPr>
          <w:b/>
          <w:i w:val="0"/>
          <w:iCs w:val="0"/>
        </w:rPr>
      </w:pPr>
      <w:bookmarkStart w:id="77" w:name="_Toc194359818"/>
      <w:bookmarkStart w:id="78" w:name="_Toc196289010"/>
      <w:r>
        <w:t xml:space="preserve">Bảng </w:t>
      </w:r>
      <w:fldSimple w:instr=" SEQ Bảng \* ARABIC ">
        <w:r w:rsidR="00CF71CE">
          <w:rPr>
            <w:noProof/>
          </w:rPr>
          <w:t>3</w:t>
        </w:r>
      </w:fldSimple>
      <w:r w:rsidR="00A421E9">
        <w:t>.</w:t>
      </w:r>
      <w:r w:rsidRPr="00BA2086">
        <w:t xml:space="preserve"> </w:t>
      </w:r>
      <w:r w:rsidRPr="00BA2086">
        <w:rPr>
          <w:bCs/>
        </w:rPr>
        <w:t>Mô tả thuộc tính lớp role</w:t>
      </w:r>
      <w:bookmarkEnd w:id="77"/>
      <w:bookmarkEnd w:id="78"/>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2250"/>
        <w:gridCol w:w="2250"/>
        <w:gridCol w:w="2250"/>
      </w:tblGrid>
      <w:tr w:rsidR="00C36084" w:rsidRPr="00BA2086" w14:paraId="6F5A447C" w14:textId="77777777" w:rsidTr="00BD5127">
        <w:tc>
          <w:tcPr>
            <w:tcW w:w="1900" w:type="dxa"/>
            <w:shd w:val="clear" w:color="auto" w:fill="auto"/>
            <w:tcMar>
              <w:top w:w="100" w:type="dxa"/>
              <w:left w:w="100" w:type="dxa"/>
              <w:bottom w:w="100" w:type="dxa"/>
              <w:right w:w="100" w:type="dxa"/>
            </w:tcMar>
          </w:tcPr>
          <w:p w14:paraId="0318442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2250" w:type="dxa"/>
            <w:shd w:val="clear" w:color="auto" w:fill="auto"/>
            <w:tcMar>
              <w:top w:w="100" w:type="dxa"/>
              <w:left w:w="100" w:type="dxa"/>
              <w:bottom w:w="100" w:type="dxa"/>
              <w:right w:w="100" w:type="dxa"/>
            </w:tcMar>
          </w:tcPr>
          <w:p w14:paraId="54FC5F38"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Tên thuộc tính</w:t>
            </w:r>
          </w:p>
        </w:tc>
        <w:tc>
          <w:tcPr>
            <w:tcW w:w="2250" w:type="dxa"/>
            <w:shd w:val="clear" w:color="auto" w:fill="auto"/>
            <w:tcMar>
              <w:top w:w="100" w:type="dxa"/>
              <w:left w:w="100" w:type="dxa"/>
              <w:bottom w:w="100" w:type="dxa"/>
              <w:right w:w="100" w:type="dxa"/>
            </w:tcMar>
          </w:tcPr>
          <w:p w14:paraId="70DDBE43"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Kiểu dữ liệu</w:t>
            </w:r>
          </w:p>
        </w:tc>
        <w:tc>
          <w:tcPr>
            <w:tcW w:w="2250" w:type="dxa"/>
            <w:shd w:val="clear" w:color="auto" w:fill="auto"/>
            <w:tcMar>
              <w:top w:w="100" w:type="dxa"/>
              <w:left w:w="100" w:type="dxa"/>
              <w:bottom w:w="100" w:type="dxa"/>
              <w:right w:w="100" w:type="dxa"/>
            </w:tcMar>
          </w:tcPr>
          <w:p w14:paraId="05D8F5C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Diễn giải</w:t>
            </w:r>
          </w:p>
        </w:tc>
      </w:tr>
      <w:tr w:rsidR="00C36084" w:rsidRPr="00BA2086" w14:paraId="596C0EA8" w14:textId="77777777" w:rsidTr="00BD5127">
        <w:tc>
          <w:tcPr>
            <w:tcW w:w="1900" w:type="dxa"/>
            <w:shd w:val="clear" w:color="auto" w:fill="auto"/>
            <w:tcMar>
              <w:top w:w="100" w:type="dxa"/>
              <w:left w:w="100" w:type="dxa"/>
              <w:bottom w:w="100" w:type="dxa"/>
              <w:right w:w="100" w:type="dxa"/>
            </w:tcMar>
          </w:tcPr>
          <w:p w14:paraId="75023DC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2250" w:type="dxa"/>
            <w:shd w:val="clear" w:color="auto" w:fill="auto"/>
            <w:tcMar>
              <w:top w:w="100" w:type="dxa"/>
              <w:left w:w="100" w:type="dxa"/>
              <w:bottom w:w="100" w:type="dxa"/>
              <w:right w:w="100" w:type="dxa"/>
            </w:tcMar>
          </w:tcPr>
          <w:p w14:paraId="720921DB" w14:textId="238EDEC3" w:rsidR="00C36084" w:rsidRPr="00BA2086" w:rsidRDefault="0042712C" w:rsidP="0042712C">
            <w:pPr>
              <w:widowControl w:val="0"/>
              <w:pBdr>
                <w:top w:val="nil"/>
                <w:left w:val="nil"/>
                <w:bottom w:val="nil"/>
                <w:right w:val="nil"/>
                <w:between w:val="nil"/>
              </w:pBdr>
              <w:tabs>
                <w:tab w:val="center" w:pos="1025"/>
              </w:tabs>
              <w:spacing w:line="288" w:lineRule="auto"/>
              <w:rPr>
                <w:sz w:val="26"/>
                <w:szCs w:val="26"/>
              </w:rPr>
            </w:pPr>
            <w:r>
              <w:rPr>
                <w:sz w:val="26"/>
                <w:szCs w:val="26"/>
              </w:rPr>
              <w:t>role_id</w:t>
            </w:r>
            <w:r w:rsidR="001A77F2">
              <w:rPr>
                <w:sz w:val="26"/>
                <w:szCs w:val="26"/>
              </w:rPr>
              <w:t xml:space="preserve"> {PK}</w:t>
            </w:r>
          </w:p>
        </w:tc>
        <w:tc>
          <w:tcPr>
            <w:tcW w:w="2250" w:type="dxa"/>
            <w:shd w:val="clear" w:color="auto" w:fill="auto"/>
            <w:tcMar>
              <w:top w:w="100" w:type="dxa"/>
              <w:left w:w="100" w:type="dxa"/>
              <w:bottom w:w="100" w:type="dxa"/>
              <w:right w:w="100" w:type="dxa"/>
            </w:tcMar>
          </w:tcPr>
          <w:p w14:paraId="6364C6AB" w14:textId="780F8B30" w:rsidR="00C36084" w:rsidRPr="00BA2086" w:rsidRDefault="0015096A" w:rsidP="00BD5127">
            <w:pPr>
              <w:widowControl w:val="0"/>
              <w:pBdr>
                <w:top w:val="nil"/>
                <w:left w:val="nil"/>
                <w:bottom w:val="nil"/>
                <w:right w:val="nil"/>
                <w:between w:val="nil"/>
              </w:pBdr>
              <w:spacing w:line="288" w:lineRule="auto"/>
              <w:rPr>
                <w:sz w:val="26"/>
                <w:szCs w:val="26"/>
              </w:rPr>
            </w:pPr>
            <w:r>
              <w:rPr>
                <w:sz w:val="26"/>
                <w:szCs w:val="26"/>
              </w:rPr>
              <w:t>i</w:t>
            </w:r>
            <w:r w:rsidR="00C36084" w:rsidRPr="00BA2086">
              <w:rPr>
                <w:sz w:val="26"/>
                <w:szCs w:val="26"/>
              </w:rPr>
              <w:t>nt</w:t>
            </w:r>
            <w:r>
              <w:rPr>
                <w:sz w:val="26"/>
                <w:szCs w:val="26"/>
              </w:rPr>
              <w:t>(</w:t>
            </w:r>
            <w:r w:rsidR="002E75E9">
              <w:rPr>
                <w:sz w:val="26"/>
                <w:szCs w:val="26"/>
              </w:rPr>
              <w:t>2</w:t>
            </w:r>
            <w:r>
              <w:rPr>
                <w:sz w:val="26"/>
                <w:szCs w:val="26"/>
              </w:rPr>
              <w:t>)</w:t>
            </w:r>
          </w:p>
        </w:tc>
        <w:tc>
          <w:tcPr>
            <w:tcW w:w="2250" w:type="dxa"/>
            <w:shd w:val="clear" w:color="auto" w:fill="auto"/>
            <w:tcMar>
              <w:top w:w="100" w:type="dxa"/>
              <w:left w:w="100" w:type="dxa"/>
              <w:bottom w:w="100" w:type="dxa"/>
              <w:right w:w="100" w:type="dxa"/>
            </w:tcMar>
          </w:tcPr>
          <w:p w14:paraId="2C266E8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Mã vai trò</w:t>
            </w:r>
          </w:p>
        </w:tc>
      </w:tr>
      <w:tr w:rsidR="00C36084" w:rsidRPr="00BA2086" w14:paraId="09FB1D04" w14:textId="77777777" w:rsidTr="00BD5127">
        <w:tc>
          <w:tcPr>
            <w:tcW w:w="1900" w:type="dxa"/>
            <w:shd w:val="clear" w:color="auto" w:fill="auto"/>
            <w:tcMar>
              <w:top w:w="100" w:type="dxa"/>
              <w:left w:w="100" w:type="dxa"/>
              <w:bottom w:w="100" w:type="dxa"/>
              <w:right w:w="100" w:type="dxa"/>
            </w:tcMar>
          </w:tcPr>
          <w:p w14:paraId="217B316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2250" w:type="dxa"/>
            <w:shd w:val="clear" w:color="auto" w:fill="auto"/>
            <w:tcMar>
              <w:top w:w="100" w:type="dxa"/>
              <w:left w:w="100" w:type="dxa"/>
              <w:bottom w:w="100" w:type="dxa"/>
              <w:right w:w="100" w:type="dxa"/>
            </w:tcMar>
          </w:tcPr>
          <w:p w14:paraId="0E23054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role_name</w:t>
            </w:r>
          </w:p>
        </w:tc>
        <w:tc>
          <w:tcPr>
            <w:tcW w:w="2250" w:type="dxa"/>
            <w:shd w:val="clear" w:color="auto" w:fill="auto"/>
            <w:tcMar>
              <w:top w:w="100" w:type="dxa"/>
              <w:left w:w="100" w:type="dxa"/>
              <w:bottom w:w="100" w:type="dxa"/>
              <w:right w:w="100" w:type="dxa"/>
            </w:tcMar>
          </w:tcPr>
          <w:p w14:paraId="708D310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varchar(50)</w:t>
            </w:r>
          </w:p>
        </w:tc>
        <w:tc>
          <w:tcPr>
            <w:tcW w:w="2250" w:type="dxa"/>
            <w:shd w:val="clear" w:color="auto" w:fill="auto"/>
            <w:tcMar>
              <w:top w:w="100" w:type="dxa"/>
              <w:left w:w="100" w:type="dxa"/>
              <w:bottom w:w="100" w:type="dxa"/>
              <w:right w:w="100" w:type="dxa"/>
            </w:tcMar>
          </w:tcPr>
          <w:p w14:paraId="739DDB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Tên vai trò</w:t>
            </w:r>
          </w:p>
        </w:tc>
      </w:tr>
      <w:tr w:rsidR="00640B13" w:rsidRPr="00BA2086" w14:paraId="46D22F32" w14:textId="77777777" w:rsidTr="00BD5127">
        <w:tc>
          <w:tcPr>
            <w:tcW w:w="1900" w:type="dxa"/>
            <w:shd w:val="clear" w:color="auto" w:fill="auto"/>
            <w:tcMar>
              <w:top w:w="100" w:type="dxa"/>
              <w:left w:w="100" w:type="dxa"/>
              <w:bottom w:w="100" w:type="dxa"/>
              <w:right w:w="100" w:type="dxa"/>
            </w:tcMar>
          </w:tcPr>
          <w:p w14:paraId="0AE32FD1" w14:textId="08697A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3</w:t>
            </w:r>
          </w:p>
        </w:tc>
        <w:tc>
          <w:tcPr>
            <w:tcW w:w="2250" w:type="dxa"/>
            <w:shd w:val="clear" w:color="auto" w:fill="auto"/>
            <w:tcMar>
              <w:top w:w="100" w:type="dxa"/>
              <w:left w:w="100" w:type="dxa"/>
              <w:bottom w:w="100" w:type="dxa"/>
              <w:right w:w="100" w:type="dxa"/>
            </w:tcMar>
          </w:tcPr>
          <w:p w14:paraId="48AE0D29" w14:textId="161E95DF"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description</w:t>
            </w:r>
          </w:p>
        </w:tc>
        <w:tc>
          <w:tcPr>
            <w:tcW w:w="2250" w:type="dxa"/>
            <w:shd w:val="clear" w:color="auto" w:fill="auto"/>
            <w:tcMar>
              <w:top w:w="100" w:type="dxa"/>
              <w:left w:w="100" w:type="dxa"/>
              <w:bottom w:w="100" w:type="dxa"/>
              <w:right w:w="100" w:type="dxa"/>
            </w:tcMar>
          </w:tcPr>
          <w:p w14:paraId="583BCC7D" w14:textId="4708F8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varchar(255)</w:t>
            </w:r>
          </w:p>
        </w:tc>
        <w:tc>
          <w:tcPr>
            <w:tcW w:w="2250" w:type="dxa"/>
            <w:shd w:val="clear" w:color="auto" w:fill="auto"/>
            <w:tcMar>
              <w:top w:w="100" w:type="dxa"/>
              <w:left w:w="100" w:type="dxa"/>
              <w:bottom w:w="100" w:type="dxa"/>
              <w:right w:w="100" w:type="dxa"/>
            </w:tcMar>
          </w:tcPr>
          <w:p w14:paraId="0920B526" w14:textId="4E46DAB3"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Mô tả vai trò</w:t>
            </w:r>
          </w:p>
        </w:tc>
      </w:tr>
    </w:tbl>
    <w:p w14:paraId="69DC90F9" w14:textId="1FF3D8B1" w:rsidR="002540DF" w:rsidRPr="00346791" w:rsidRDefault="002540DF" w:rsidP="002540DF">
      <w:pPr>
        <w:rPr>
          <w:sz w:val="26"/>
          <w:szCs w:val="26"/>
        </w:rPr>
      </w:pPr>
    </w:p>
    <w:p w14:paraId="0C3B3874" w14:textId="531FF38C" w:rsidR="00C73AB6" w:rsidRPr="00C73AB6" w:rsidRDefault="002540DF" w:rsidP="00C73AB6">
      <w:pPr>
        <w:jc w:val="both"/>
        <w:rPr>
          <w:sz w:val="26"/>
          <w:szCs w:val="26"/>
        </w:rPr>
      </w:pPr>
      <w:r w:rsidRPr="00346791">
        <w:rPr>
          <w:sz w:val="26"/>
          <w:szCs w:val="26"/>
        </w:rPr>
        <w:tab/>
        <w:t>Hệ thống bán hàng trực tuyến được thiết kế cho nhiều người dùng khác nhau, họ có nhiệm vụ và chức năng khác nhau, cụ thể hệ thống cửa hàng thuốc bảo vệ thực vật hiện tại có 2 nhóm người dùng chính là khách hàng và quản trị viên, bảng role được sinh ra để có thể tạo ra quyền của người dùng trên hệ thống, đối với tài khoản là khách hàng thì tài khoản này có thể thực hiện các chức năng như tìm kiếm, lọc</w:t>
      </w:r>
      <w:r w:rsidR="00346791">
        <w:rPr>
          <w:sz w:val="26"/>
          <w:szCs w:val="26"/>
        </w:rPr>
        <w:t xml:space="preserve"> sản phẩm</w:t>
      </w:r>
      <w:r w:rsidRPr="00346791">
        <w:rPr>
          <w:sz w:val="26"/>
          <w:szCs w:val="26"/>
        </w:rPr>
        <w:t>,</w:t>
      </w:r>
      <w:r w:rsidR="00346791">
        <w:rPr>
          <w:sz w:val="26"/>
          <w:szCs w:val="26"/>
        </w:rPr>
        <w:t xml:space="preserve"> tiến hành</w:t>
      </w:r>
      <w:r w:rsidRPr="00346791">
        <w:rPr>
          <w:sz w:val="26"/>
          <w:szCs w:val="26"/>
        </w:rPr>
        <w:t xml:space="preserve"> </w:t>
      </w:r>
      <w:r w:rsidR="00346791" w:rsidRPr="00346791">
        <w:rPr>
          <w:sz w:val="26"/>
          <w:szCs w:val="26"/>
        </w:rPr>
        <w:t>đặt hàng, theo dõi</w:t>
      </w:r>
      <w:r w:rsidR="00D273F8">
        <w:rPr>
          <w:sz w:val="26"/>
          <w:szCs w:val="26"/>
        </w:rPr>
        <w:t xml:space="preserve"> trạng thái</w:t>
      </w:r>
      <w:r w:rsidR="00346791" w:rsidRPr="00346791">
        <w:rPr>
          <w:sz w:val="26"/>
          <w:szCs w:val="26"/>
        </w:rPr>
        <w:t xml:space="preserve"> đơn hàng</w:t>
      </w:r>
      <w:r w:rsidR="00346791">
        <w:rPr>
          <w:sz w:val="26"/>
          <w:szCs w:val="26"/>
        </w:rPr>
        <w:t xml:space="preserve"> đã đặ</w:t>
      </w:r>
      <w:r w:rsidR="00FF0E04">
        <w:rPr>
          <w:sz w:val="26"/>
          <w:szCs w:val="26"/>
        </w:rPr>
        <w:t>t,</w:t>
      </w:r>
      <w:r w:rsidR="002A6960">
        <w:rPr>
          <w:sz w:val="26"/>
          <w:szCs w:val="26"/>
        </w:rPr>
        <w:t xml:space="preserve"> đánh giá sản phẩm khi đã mua sản phẩm đó trên hệ thống,… </w:t>
      </w:r>
      <w:r w:rsidR="00346791" w:rsidRPr="00346791">
        <w:rPr>
          <w:sz w:val="26"/>
          <w:szCs w:val="26"/>
        </w:rPr>
        <w:t>Nâng cấp hơn</w:t>
      </w:r>
      <w:r w:rsidR="00D273F8">
        <w:rPr>
          <w:sz w:val="26"/>
          <w:szCs w:val="26"/>
        </w:rPr>
        <w:t>,</w:t>
      </w:r>
      <w:r w:rsidR="00346791" w:rsidRPr="00346791">
        <w:rPr>
          <w:sz w:val="26"/>
          <w:szCs w:val="26"/>
        </w:rPr>
        <w:t xml:space="preserve"> với tài khoản có vai trò và quản trị viên, tại đây khi thực hiện đăng nhập</w:t>
      </w:r>
      <w:r w:rsidR="00D273F8">
        <w:rPr>
          <w:sz w:val="26"/>
          <w:szCs w:val="26"/>
        </w:rPr>
        <w:t xml:space="preserve"> hệ thống sẽ cung cấp một đường dẫn</w:t>
      </w:r>
      <w:r w:rsidR="00346791">
        <w:rPr>
          <w:sz w:val="26"/>
          <w:szCs w:val="26"/>
        </w:rPr>
        <w:t xml:space="preserve"> sẽ chuyển đến một trang giao diện quản trị hoàn toàn khác với trang chủ website, trang giao diện quản trị cung cấp cho người dùng các chức năng quản lý sự vận hành của website gồm các chức năng như thống kê, báo cáo doanh thu, lợi nhuận, đơn hàng mới, nhập kho sản phẩm, quản lý các thông tin của sản phẩm, thương hiệu, danh mục, quản lý trạng thái đơn hàng, kiểm duyệt và phân quyền cho người dùn</w:t>
      </w:r>
      <w:r w:rsidR="00C366BB">
        <w:rPr>
          <w:sz w:val="26"/>
          <w:szCs w:val="26"/>
        </w:rPr>
        <w:t>g.</w:t>
      </w:r>
      <w:r w:rsidR="003A3777">
        <w:rPr>
          <w:sz w:val="26"/>
          <w:szCs w:val="26"/>
        </w:rPr>
        <w:t xml:space="preserve"> </w:t>
      </w:r>
      <w:r w:rsidR="00C366BB">
        <w:rPr>
          <w:sz w:val="26"/>
          <w:szCs w:val="26"/>
        </w:rPr>
        <w:t>Lớp role gồm có hai phương thức là new_role() và update_role(</w:t>
      </w:r>
      <w:r w:rsidR="002E75E9">
        <w:rPr>
          <w:sz w:val="26"/>
          <w:szCs w:val="26"/>
        </w:rPr>
        <w:t>$role_id</w:t>
      </w:r>
      <w:r w:rsidR="00C366BB">
        <w:rPr>
          <w:sz w:val="26"/>
          <w:szCs w:val="26"/>
        </w:rPr>
        <w:t>),</w:t>
      </w:r>
      <w:r w:rsidR="00D273F8">
        <w:rPr>
          <w:sz w:val="26"/>
          <w:szCs w:val="26"/>
        </w:rPr>
        <w:t xml:space="preserve"> các phương thức này đảm nhận chức năng thêm mới </w:t>
      </w:r>
      <w:r w:rsidR="00C366BB">
        <w:rPr>
          <w:sz w:val="26"/>
          <w:szCs w:val="26"/>
        </w:rPr>
        <w:t>vai trò trong hệ thống, bên cạnh đó nếu cần sửa đổi thông tin của vai trò thì phương thức update</w:t>
      </w:r>
      <w:r w:rsidR="00D273F8">
        <w:rPr>
          <w:sz w:val="26"/>
          <w:szCs w:val="26"/>
        </w:rPr>
        <w:t>_</w:t>
      </w:r>
      <w:r w:rsidR="00C366BB">
        <w:rPr>
          <w:sz w:val="26"/>
          <w:szCs w:val="26"/>
        </w:rPr>
        <w:t>role() sẽ thực hiện điều đó, hạn chế việc xoá đi dữ liệu, đảm bảo hệ thống hoạt động mượt mà, tránh lỗi và hiệu suất cao.</w:t>
      </w:r>
      <w:r w:rsidR="00C73AB6">
        <w:rPr>
          <w:b/>
          <w:sz w:val="26"/>
          <w:szCs w:val="26"/>
        </w:rPr>
        <w:br w:type="page"/>
      </w:r>
    </w:p>
    <w:p w14:paraId="0194CFA4" w14:textId="305D7416" w:rsidR="00C36084" w:rsidRPr="00BA2086" w:rsidRDefault="00C36084" w:rsidP="00C36084">
      <w:pPr>
        <w:spacing w:line="288" w:lineRule="auto"/>
        <w:ind w:firstLine="360"/>
        <w:outlineLvl w:val="3"/>
        <w:rPr>
          <w:b/>
          <w:sz w:val="26"/>
          <w:szCs w:val="26"/>
        </w:rPr>
      </w:pPr>
      <w:r w:rsidRPr="00BA2086">
        <w:rPr>
          <w:b/>
          <w:sz w:val="26"/>
          <w:szCs w:val="26"/>
        </w:rPr>
        <w:t>2.3.3 Lớp user</w:t>
      </w:r>
    </w:p>
    <w:p w14:paraId="24572E27" w14:textId="76E7DD21" w:rsidR="00E27623" w:rsidRDefault="001A77F2" w:rsidP="00E27623">
      <w:pPr>
        <w:keepNext/>
        <w:spacing w:line="288" w:lineRule="auto"/>
        <w:jc w:val="center"/>
      </w:pPr>
      <w:r w:rsidRPr="001A77F2">
        <w:drawing>
          <wp:inline distT="0" distB="0" distL="0" distR="0" wp14:anchorId="381B35DF" wp14:editId="72D20DFF">
            <wp:extent cx="1561605" cy="1928831"/>
            <wp:effectExtent l="0" t="0" r="635" b="0"/>
            <wp:docPr id="1223576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76130" name="Picture 1" descr="A screenshot of a computer&#10;&#10;AI-generated content may be incorrect."/>
                    <pic:cNvPicPr/>
                  </pic:nvPicPr>
                  <pic:blipFill>
                    <a:blip r:embed="rId29"/>
                    <a:stretch>
                      <a:fillRect/>
                    </a:stretch>
                  </pic:blipFill>
                  <pic:spPr>
                    <a:xfrm>
                      <a:off x="0" y="0"/>
                      <a:ext cx="1577985" cy="1949064"/>
                    </a:xfrm>
                    <a:prstGeom prst="rect">
                      <a:avLst/>
                    </a:prstGeom>
                  </pic:spPr>
                </pic:pic>
              </a:graphicData>
            </a:graphic>
          </wp:inline>
        </w:drawing>
      </w:r>
    </w:p>
    <w:p w14:paraId="44EE67FF" w14:textId="4A2C805F" w:rsidR="00C36084" w:rsidRPr="00BA2086" w:rsidRDefault="00E27623" w:rsidP="00E27623">
      <w:pPr>
        <w:pStyle w:val="Caption"/>
        <w:rPr>
          <w:b/>
        </w:rPr>
      </w:pPr>
      <w:bookmarkStart w:id="79" w:name="_Toc196282103"/>
      <w:r>
        <w:t xml:space="preserve">Hình </w:t>
      </w:r>
      <w:fldSimple w:instr=" SEQ Hình \* ARABIC ">
        <w:r w:rsidR="00CF71CE">
          <w:rPr>
            <w:noProof/>
          </w:rPr>
          <w:t>6</w:t>
        </w:r>
      </w:fldSimple>
      <w:r w:rsidR="00A421E9">
        <w:t>.</w:t>
      </w:r>
      <w:r>
        <w:t xml:space="preserve"> Lớp users</w:t>
      </w:r>
      <w:bookmarkEnd w:id="79"/>
    </w:p>
    <w:p w14:paraId="5FF05F82" w14:textId="6887A344" w:rsidR="00966582" w:rsidRDefault="00966582" w:rsidP="008302A7">
      <w:pPr>
        <w:pStyle w:val="Caption"/>
        <w:spacing w:after="0"/>
      </w:pPr>
      <w:bookmarkStart w:id="80" w:name="_Toc194359820"/>
      <w:bookmarkStart w:id="81" w:name="_Toc196289011"/>
      <w:r>
        <w:t xml:space="preserve">Bảng </w:t>
      </w:r>
      <w:fldSimple w:instr=" SEQ Bảng \* ARABIC ">
        <w:r w:rsidR="00CF71CE">
          <w:rPr>
            <w:noProof/>
          </w:rPr>
          <w:t>4</w:t>
        </w:r>
      </w:fldSimple>
      <w:r w:rsidR="00D924BE">
        <w:t>.</w:t>
      </w:r>
      <w:r>
        <w:t xml:space="preserve"> </w:t>
      </w:r>
      <w:r w:rsidRPr="00BA2086">
        <w:rPr>
          <w:bCs/>
        </w:rPr>
        <w:t>Mô tả thuộc tính lớp users</w:t>
      </w:r>
      <w:bookmarkEnd w:id="80"/>
      <w:bookmarkEnd w:id="81"/>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42"/>
        <w:gridCol w:w="1701"/>
        <w:gridCol w:w="3907"/>
      </w:tblGrid>
      <w:tr w:rsidR="00C36084" w:rsidRPr="00BA2086" w14:paraId="7986B4C5" w14:textId="77777777" w:rsidTr="009E6390">
        <w:tc>
          <w:tcPr>
            <w:tcW w:w="1200" w:type="dxa"/>
            <w:shd w:val="clear" w:color="auto" w:fill="auto"/>
            <w:tcMar>
              <w:top w:w="100" w:type="dxa"/>
              <w:left w:w="100" w:type="dxa"/>
              <w:bottom w:w="100" w:type="dxa"/>
              <w:right w:w="100" w:type="dxa"/>
            </w:tcMar>
          </w:tcPr>
          <w:p w14:paraId="269AD939"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2" w:type="dxa"/>
            <w:shd w:val="clear" w:color="auto" w:fill="auto"/>
            <w:tcMar>
              <w:top w:w="100" w:type="dxa"/>
              <w:left w:w="100" w:type="dxa"/>
              <w:bottom w:w="100" w:type="dxa"/>
              <w:right w:w="100" w:type="dxa"/>
            </w:tcMar>
          </w:tcPr>
          <w:p w14:paraId="1D8C1F7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23A02E8A"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907" w:type="dxa"/>
            <w:shd w:val="clear" w:color="auto" w:fill="auto"/>
            <w:tcMar>
              <w:top w:w="100" w:type="dxa"/>
              <w:left w:w="100" w:type="dxa"/>
              <w:bottom w:w="100" w:type="dxa"/>
              <w:right w:w="100" w:type="dxa"/>
            </w:tcMar>
          </w:tcPr>
          <w:p w14:paraId="532625D8"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E7EC3C6" w14:textId="77777777" w:rsidTr="00DE64D9">
        <w:trPr>
          <w:trHeight w:val="146"/>
        </w:trPr>
        <w:tc>
          <w:tcPr>
            <w:tcW w:w="1200" w:type="dxa"/>
            <w:shd w:val="clear" w:color="auto" w:fill="auto"/>
            <w:tcMar>
              <w:top w:w="100" w:type="dxa"/>
              <w:left w:w="100" w:type="dxa"/>
              <w:bottom w:w="100" w:type="dxa"/>
              <w:right w:w="100" w:type="dxa"/>
            </w:tcMar>
          </w:tcPr>
          <w:p w14:paraId="3FD1D996" w14:textId="77777777" w:rsidR="00C36084" w:rsidRPr="00BA2086" w:rsidRDefault="00C36084" w:rsidP="00BD5127">
            <w:pPr>
              <w:widowControl w:val="0"/>
              <w:spacing w:line="288" w:lineRule="auto"/>
              <w:rPr>
                <w:sz w:val="26"/>
                <w:szCs w:val="26"/>
              </w:rPr>
            </w:pPr>
            <w:r w:rsidRPr="00BA2086">
              <w:rPr>
                <w:sz w:val="26"/>
                <w:szCs w:val="26"/>
              </w:rPr>
              <w:t>1</w:t>
            </w:r>
          </w:p>
        </w:tc>
        <w:tc>
          <w:tcPr>
            <w:tcW w:w="1842" w:type="dxa"/>
            <w:shd w:val="clear" w:color="auto" w:fill="auto"/>
            <w:tcMar>
              <w:top w:w="100" w:type="dxa"/>
              <w:left w:w="100" w:type="dxa"/>
              <w:bottom w:w="100" w:type="dxa"/>
              <w:right w:w="100" w:type="dxa"/>
            </w:tcMar>
          </w:tcPr>
          <w:p w14:paraId="7095183F" w14:textId="268590B2" w:rsidR="00C36084" w:rsidRPr="00BA2086" w:rsidRDefault="00640B13" w:rsidP="00BD5127">
            <w:pPr>
              <w:widowControl w:val="0"/>
              <w:spacing w:line="288" w:lineRule="auto"/>
              <w:rPr>
                <w:sz w:val="26"/>
                <w:szCs w:val="26"/>
              </w:rPr>
            </w:pPr>
            <w:r>
              <w:rPr>
                <w:sz w:val="26"/>
                <w:szCs w:val="26"/>
              </w:rPr>
              <w:t>u</w:t>
            </w:r>
            <w:r w:rsidR="00C85296">
              <w:rPr>
                <w:sz w:val="26"/>
                <w:szCs w:val="26"/>
              </w:rPr>
              <w:t>ser</w:t>
            </w:r>
            <w:r>
              <w:rPr>
                <w:sz w:val="26"/>
                <w:szCs w:val="26"/>
              </w:rPr>
              <w:t>_id</w:t>
            </w:r>
            <w:r w:rsidR="001A77F2">
              <w:rPr>
                <w:sz w:val="26"/>
                <w:szCs w:val="26"/>
              </w:rPr>
              <w:t xml:space="preserve"> {PK}</w:t>
            </w:r>
          </w:p>
        </w:tc>
        <w:tc>
          <w:tcPr>
            <w:tcW w:w="1701" w:type="dxa"/>
            <w:shd w:val="clear" w:color="auto" w:fill="auto"/>
            <w:tcMar>
              <w:top w:w="100" w:type="dxa"/>
              <w:left w:w="100" w:type="dxa"/>
              <w:bottom w:w="100" w:type="dxa"/>
              <w:right w:w="100" w:type="dxa"/>
            </w:tcMar>
          </w:tcPr>
          <w:p w14:paraId="22D0110A" w14:textId="09B92361" w:rsidR="00C36084" w:rsidRPr="00BA2086" w:rsidRDefault="002E75E9" w:rsidP="00BD5127">
            <w:pPr>
              <w:widowControl w:val="0"/>
              <w:spacing w:line="288" w:lineRule="auto"/>
              <w:rPr>
                <w:sz w:val="26"/>
                <w:szCs w:val="26"/>
              </w:rPr>
            </w:pPr>
            <w:r>
              <w:rPr>
                <w:sz w:val="26"/>
                <w:szCs w:val="26"/>
              </w:rPr>
              <w:t>bigint</w:t>
            </w:r>
            <w:r w:rsidR="00C36084" w:rsidRPr="00BA2086">
              <w:rPr>
                <w:sz w:val="26"/>
                <w:szCs w:val="26"/>
              </w:rPr>
              <w:t>()</w:t>
            </w:r>
          </w:p>
        </w:tc>
        <w:tc>
          <w:tcPr>
            <w:tcW w:w="3907" w:type="dxa"/>
            <w:shd w:val="clear" w:color="auto" w:fill="auto"/>
            <w:tcMar>
              <w:top w:w="100" w:type="dxa"/>
              <w:left w:w="100" w:type="dxa"/>
              <w:bottom w:w="100" w:type="dxa"/>
              <w:right w:w="100" w:type="dxa"/>
            </w:tcMar>
          </w:tcPr>
          <w:p w14:paraId="232A72B1" w14:textId="77777777" w:rsidR="00C36084" w:rsidRPr="00BA2086" w:rsidRDefault="00C36084" w:rsidP="00BD5127">
            <w:pPr>
              <w:widowControl w:val="0"/>
              <w:spacing w:line="288" w:lineRule="auto"/>
              <w:rPr>
                <w:sz w:val="26"/>
                <w:szCs w:val="26"/>
              </w:rPr>
            </w:pPr>
            <w:r w:rsidRPr="00BA2086">
              <w:rPr>
                <w:sz w:val="26"/>
                <w:szCs w:val="26"/>
              </w:rPr>
              <w:t>Mã người dùng</w:t>
            </w:r>
          </w:p>
        </w:tc>
      </w:tr>
      <w:tr w:rsidR="00C36084" w:rsidRPr="00BA2086" w14:paraId="03B35170" w14:textId="77777777" w:rsidTr="009E6390">
        <w:tc>
          <w:tcPr>
            <w:tcW w:w="1200" w:type="dxa"/>
            <w:shd w:val="clear" w:color="auto" w:fill="auto"/>
            <w:tcMar>
              <w:top w:w="100" w:type="dxa"/>
              <w:left w:w="100" w:type="dxa"/>
              <w:bottom w:w="100" w:type="dxa"/>
              <w:right w:w="100" w:type="dxa"/>
            </w:tcMar>
          </w:tcPr>
          <w:p w14:paraId="502943BE" w14:textId="77777777" w:rsidR="00C36084" w:rsidRPr="00BA2086" w:rsidRDefault="00C36084" w:rsidP="00BD5127">
            <w:pPr>
              <w:widowControl w:val="0"/>
              <w:spacing w:line="288" w:lineRule="auto"/>
              <w:rPr>
                <w:sz w:val="26"/>
                <w:szCs w:val="26"/>
              </w:rPr>
            </w:pPr>
            <w:r w:rsidRPr="00BA2086">
              <w:rPr>
                <w:sz w:val="26"/>
                <w:szCs w:val="26"/>
              </w:rPr>
              <w:t>2</w:t>
            </w:r>
          </w:p>
        </w:tc>
        <w:tc>
          <w:tcPr>
            <w:tcW w:w="1842" w:type="dxa"/>
            <w:shd w:val="clear" w:color="auto" w:fill="auto"/>
            <w:tcMar>
              <w:top w:w="100" w:type="dxa"/>
              <w:left w:w="100" w:type="dxa"/>
              <w:bottom w:w="100" w:type="dxa"/>
              <w:right w:w="100" w:type="dxa"/>
            </w:tcMar>
          </w:tcPr>
          <w:p w14:paraId="5A18AE6F" w14:textId="1F0A4262" w:rsidR="00C36084" w:rsidRPr="00BA2086" w:rsidRDefault="00640B13" w:rsidP="00BD5127">
            <w:pPr>
              <w:widowControl w:val="0"/>
              <w:spacing w:line="288" w:lineRule="auto"/>
              <w:rPr>
                <w:sz w:val="26"/>
                <w:szCs w:val="26"/>
              </w:rPr>
            </w:pPr>
            <w:r>
              <w:rPr>
                <w:sz w:val="26"/>
                <w:szCs w:val="26"/>
              </w:rPr>
              <w:t>e</w:t>
            </w:r>
            <w:r w:rsidR="00C85296">
              <w:rPr>
                <w:sz w:val="26"/>
                <w:szCs w:val="26"/>
              </w:rPr>
              <w:t>mail</w:t>
            </w:r>
          </w:p>
        </w:tc>
        <w:tc>
          <w:tcPr>
            <w:tcW w:w="1701" w:type="dxa"/>
            <w:shd w:val="clear" w:color="auto" w:fill="auto"/>
            <w:tcMar>
              <w:top w:w="100" w:type="dxa"/>
              <w:left w:w="100" w:type="dxa"/>
              <w:bottom w:w="100" w:type="dxa"/>
              <w:right w:w="100" w:type="dxa"/>
            </w:tcMar>
          </w:tcPr>
          <w:p w14:paraId="7FE8AD11"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907" w:type="dxa"/>
            <w:shd w:val="clear" w:color="auto" w:fill="auto"/>
            <w:tcMar>
              <w:top w:w="100" w:type="dxa"/>
              <w:left w:w="100" w:type="dxa"/>
              <w:bottom w:w="100" w:type="dxa"/>
              <w:right w:w="100" w:type="dxa"/>
            </w:tcMar>
          </w:tcPr>
          <w:p w14:paraId="1C444FBA" w14:textId="33B3C889" w:rsidR="00C36084" w:rsidRPr="00BA2086" w:rsidRDefault="00640B13" w:rsidP="00BD5127">
            <w:pPr>
              <w:widowControl w:val="0"/>
              <w:spacing w:line="288" w:lineRule="auto"/>
              <w:rPr>
                <w:sz w:val="26"/>
                <w:szCs w:val="26"/>
              </w:rPr>
            </w:pPr>
            <w:r>
              <w:rPr>
                <w:sz w:val="26"/>
                <w:szCs w:val="26"/>
              </w:rPr>
              <w:t>Email</w:t>
            </w:r>
            <w:r w:rsidR="00C36084" w:rsidRPr="00BA2086">
              <w:rPr>
                <w:sz w:val="26"/>
                <w:szCs w:val="26"/>
              </w:rPr>
              <w:t xml:space="preserve"> người dùng</w:t>
            </w:r>
          </w:p>
        </w:tc>
      </w:tr>
      <w:tr w:rsidR="00C36084" w:rsidRPr="00BA2086" w14:paraId="16A457E5" w14:textId="77777777" w:rsidTr="009E6390">
        <w:tc>
          <w:tcPr>
            <w:tcW w:w="1200" w:type="dxa"/>
            <w:shd w:val="clear" w:color="auto" w:fill="auto"/>
            <w:tcMar>
              <w:top w:w="100" w:type="dxa"/>
              <w:left w:w="100" w:type="dxa"/>
              <w:bottom w:w="100" w:type="dxa"/>
              <w:right w:w="100" w:type="dxa"/>
            </w:tcMar>
          </w:tcPr>
          <w:p w14:paraId="1147F860" w14:textId="77777777" w:rsidR="00C36084" w:rsidRPr="00BA2086" w:rsidRDefault="00C36084" w:rsidP="00BD5127">
            <w:pPr>
              <w:widowControl w:val="0"/>
              <w:spacing w:line="288" w:lineRule="auto"/>
              <w:rPr>
                <w:sz w:val="26"/>
                <w:szCs w:val="26"/>
              </w:rPr>
            </w:pPr>
            <w:r w:rsidRPr="00BA2086">
              <w:rPr>
                <w:sz w:val="26"/>
                <w:szCs w:val="26"/>
              </w:rPr>
              <w:t>3</w:t>
            </w:r>
          </w:p>
        </w:tc>
        <w:tc>
          <w:tcPr>
            <w:tcW w:w="1842" w:type="dxa"/>
            <w:shd w:val="clear" w:color="auto" w:fill="auto"/>
            <w:tcMar>
              <w:top w:w="100" w:type="dxa"/>
              <w:left w:w="100" w:type="dxa"/>
              <w:bottom w:w="100" w:type="dxa"/>
              <w:right w:w="100" w:type="dxa"/>
            </w:tcMar>
          </w:tcPr>
          <w:p w14:paraId="111047AE" w14:textId="368D8224" w:rsidR="00C36084" w:rsidRPr="00BA2086" w:rsidRDefault="00640B13" w:rsidP="00BD5127">
            <w:pPr>
              <w:widowControl w:val="0"/>
              <w:spacing w:line="288" w:lineRule="auto"/>
              <w:rPr>
                <w:sz w:val="26"/>
                <w:szCs w:val="26"/>
              </w:rPr>
            </w:pPr>
            <w:r>
              <w:rPr>
                <w:sz w:val="26"/>
                <w:szCs w:val="26"/>
              </w:rPr>
              <w:t>p</w:t>
            </w:r>
            <w:r w:rsidR="00C85296">
              <w:rPr>
                <w:sz w:val="26"/>
                <w:szCs w:val="26"/>
              </w:rPr>
              <w:t>assword</w:t>
            </w:r>
          </w:p>
        </w:tc>
        <w:tc>
          <w:tcPr>
            <w:tcW w:w="1701" w:type="dxa"/>
            <w:shd w:val="clear" w:color="auto" w:fill="auto"/>
            <w:tcMar>
              <w:top w:w="100" w:type="dxa"/>
              <w:left w:w="100" w:type="dxa"/>
              <w:bottom w:w="100" w:type="dxa"/>
              <w:right w:w="100" w:type="dxa"/>
            </w:tcMar>
          </w:tcPr>
          <w:p w14:paraId="389A98A8" w14:textId="4E3F2973"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255</w:t>
            </w:r>
            <w:r w:rsidRPr="00BA2086">
              <w:rPr>
                <w:sz w:val="26"/>
                <w:szCs w:val="26"/>
              </w:rPr>
              <w:t>)</w:t>
            </w:r>
          </w:p>
        </w:tc>
        <w:tc>
          <w:tcPr>
            <w:tcW w:w="3907" w:type="dxa"/>
            <w:shd w:val="clear" w:color="auto" w:fill="auto"/>
            <w:tcMar>
              <w:top w:w="100" w:type="dxa"/>
              <w:left w:w="100" w:type="dxa"/>
              <w:bottom w:w="100" w:type="dxa"/>
              <w:right w:w="100" w:type="dxa"/>
            </w:tcMar>
          </w:tcPr>
          <w:p w14:paraId="1DDF3296" w14:textId="7D91340E" w:rsidR="00C36084" w:rsidRPr="00BA2086" w:rsidRDefault="00640B13" w:rsidP="00BD5127">
            <w:pPr>
              <w:widowControl w:val="0"/>
              <w:spacing w:line="288" w:lineRule="auto"/>
              <w:rPr>
                <w:sz w:val="26"/>
                <w:szCs w:val="26"/>
              </w:rPr>
            </w:pPr>
            <w:r>
              <w:rPr>
                <w:sz w:val="26"/>
                <w:szCs w:val="26"/>
              </w:rPr>
              <w:t>Mật khẩu dạng băm</w:t>
            </w:r>
          </w:p>
        </w:tc>
      </w:tr>
      <w:tr w:rsidR="00C36084" w:rsidRPr="00BA2086" w14:paraId="7E48228F" w14:textId="77777777" w:rsidTr="009E6390">
        <w:tc>
          <w:tcPr>
            <w:tcW w:w="1200" w:type="dxa"/>
            <w:shd w:val="clear" w:color="auto" w:fill="auto"/>
            <w:tcMar>
              <w:top w:w="100" w:type="dxa"/>
              <w:left w:w="100" w:type="dxa"/>
              <w:bottom w:w="100" w:type="dxa"/>
              <w:right w:w="100" w:type="dxa"/>
            </w:tcMar>
          </w:tcPr>
          <w:p w14:paraId="39CCB6E5" w14:textId="77777777" w:rsidR="00C36084" w:rsidRPr="00BA2086" w:rsidRDefault="00C36084" w:rsidP="00BD5127">
            <w:pPr>
              <w:widowControl w:val="0"/>
              <w:spacing w:line="288" w:lineRule="auto"/>
              <w:rPr>
                <w:sz w:val="26"/>
                <w:szCs w:val="26"/>
              </w:rPr>
            </w:pPr>
            <w:r w:rsidRPr="00BA2086">
              <w:rPr>
                <w:sz w:val="26"/>
                <w:szCs w:val="26"/>
              </w:rPr>
              <w:t>4</w:t>
            </w:r>
          </w:p>
        </w:tc>
        <w:tc>
          <w:tcPr>
            <w:tcW w:w="1842" w:type="dxa"/>
            <w:shd w:val="clear" w:color="auto" w:fill="auto"/>
            <w:tcMar>
              <w:top w:w="100" w:type="dxa"/>
              <w:left w:w="100" w:type="dxa"/>
              <w:bottom w:w="100" w:type="dxa"/>
              <w:right w:w="100" w:type="dxa"/>
            </w:tcMar>
          </w:tcPr>
          <w:p w14:paraId="7D914CB3" w14:textId="128ABC78" w:rsidR="00C36084" w:rsidRPr="00BA2086" w:rsidRDefault="00640B13" w:rsidP="00BD5127">
            <w:pPr>
              <w:widowControl w:val="0"/>
              <w:spacing w:line="288" w:lineRule="auto"/>
              <w:rPr>
                <w:sz w:val="26"/>
                <w:szCs w:val="26"/>
              </w:rPr>
            </w:pPr>
            <w:r>
              <w:rPr>
                <w:sz w:val="26"/>
                <w:szCs w:val="26"/>
              </w:rPr>
              <w:t>r</w:t>
            </w:r>
            <w:r w:rsidR="00C85296">
              <w:rPr>
                <w:sz w:val="26"/>
                <w:szCs w:val="26"/>
              </w:rPr>
              <w:t>ole_</w:t>
            </w:r>
            <w:r>
              <w:rPr>
                <w:sz w:val="26"/>
                <w:szCs w:val="26"/>
              </w:rPr>
              <w:t>id</w:t>
            </w:r>
            <w:r w:rsidR="001A77F2">
              <w:rPr>
                <w:sz w:val="26"/>
                <w:szCs w:val="26"/>
              </w:rPr>
              <w:t xml:space="preserve"> {FK}</w:t>
            </w:r>
          </w:p>
        </w:tc>
        <w:tc>
          <w:tcPr>
            <w:tcW w:w="1701" w:type="dxa"/>
            <w:shd w:val="clear" w:color="auto" w:fill="auto"/>
            <w:tcMar>
              <w:top w:w="100" w:type="dxa"/>
              <w:left w:w="100" w:type="dxa"/>
              <w:bottom w:w="100" w:type="dxa"/>
              <w:right w:w="100" w:type="dxa"/>
            </w:tcMar>
          </w:tcPr>
          <w:p w14:paraId="4A38633E" w14:textId="77777777" w:rsidR="00C36084" w:rsidRPr="00BA2086" w:rsidRDefault="00C36084" w:rsidP="00BD5127">
            <w:pPr>
              <w:widowControl w:val="0"/>
              <w:spacing w:line="288" w:lineRule="auto"/>
              <w:rPr>
                <w:sz w:val="26"/>
                <w:szCs w:val="26"/>
              </w:rPr>
            </w:pPr>
            <w:r w:rsidRPr="00BA2086">
              <w:rPr>
                <w:sz w:val="26"/>
                <w:szCs w:val="26"/>
              </w:rPr>
              <w:t>int(2)</w:t>
            </w:r>
          </w:p>
        </w:tc>
        <w:tc>
          <w:tcPr>
            <w:tcW w:w="3907" w:type="dxa"/>
            <w:shd w:val="clear" w:color="auto" w:fill="auto"/>
            <w:tcMar>
              <w:top w:w="100" w:type="dxa"/>
              <w:left w:w="100" w:type="dxa"/>
              <w:bottom w:w="100" w:type="dxa"/>
              <w:right w:w="100" w:type="dxa"/>
            </w:tcMar>
          </w:tcPr>
          <w:p w14:paraId="704410DF" w14:textId="77777777" w:rsidR="00C36084" w:rsidRPr="00BA2086" w:rsidRDefault="00C36084" w:rsidP="00BD5127">
            <w:pPr>
              <w:widowControl w:val="0"/>
              <w:spacing w:line="288" w:lineRule="auto"/>
              <w:rPr>
                <w:sz w:val="26"/>
                <w:szCs w:val="26"/>
              </w:rPr>
            </w:pPr>
            <w:r w:rsidRPr="00BA2086">
              <w:rPr>
                <w:sz w:val="26"/>
                <w:szCs w:val="26"/>
              </w:rPr>
              <w:t>Mã vai trò</w:t>
            </w:r>
          </w:p>
        </w:tc>
      </w:tr>
      <w:tr w:rsidR="00C36084" w:rsidRPr="00BA2086" w14:paraId="0D3B2DA6" w14:textId="77777777" w:rsidTr="009E6390">
        <w:tc>
          <w:tcPr>
            <w:tcW w:w="1200" w:type="dxa"/>
            <w:shd w:val="clear" w:color="auto" w:fill="auto"/>
            <w:tcMar>
              <w:top w:w="100" w:type="dxa"/>
              <w:left w:w="100" w:type="dxa"/>
              <w:bottom w:w="100" w:type="dxa"/>
              <w:right w:w="100" w:type="dxa"/>
            </w:tcMar>
          </w:tcPr>
          <w:p w14:paraId="3062C95A" w14:textId="77777777" w:rsidR="00C36084" w:rsidRPr="00BA2086" w:rsidRDefault="00C36084" w:rsidP="00BD5127">
            <w:pPr>
              <w:widowControl w:val="0"/>
              <w:spacing w:line="288" w:lineRule="auto"/>
              <w:rPr>
                <w:sz w:val="26"/>
                <w:szCs w:val="26"/>
              </w:rPr>
            </w:pPr>
            <w:r w:rsidRPr="00BA2086">
              <w:rPr>
                <w:sz w:val="26"/>
                <w:szCs w:val="26"/>
              </w:rPr>
              <w:t>5</w:t>
            </w:r>
          </w:p>
        </w:tc>
        <w:tc>
          <w:tcPr>
            <w:tcW w:w="1842" w:type="dxa"/>
            <w:shd w:val="clear" w:color="auto" w:fill="auto"/>
            <w:tcMar>
              <w:top w:w="100" w:type="dxa"/>
              <w:left w:w="100" w:type="dxa"/>
              <w:bottom w:w="100" w:type="dxa"/>
              <w:right w:w="100" w:type="dxa"/>
            </w:tcMar>
          </w:tcPr>
          <w:p w14:paraId="58D34FD8" w14:textId="29F0C67E" w:rsidR="00C36084" w:rsidRPr="00BA2086" w:rsidRDefault="00640B13" w:rsidP="00BD5127">
            <w:pPr>
              <w:widowControl w:val="0"/>
              <w:spacing w:line="288" w:lineRule="auto"/>
              <w:rPr>
                <w:sz w:val="26"/>
                <w:szCs w:val="26"/>
              </w:rPr>
            </w:pPr>
            <w:r>
              <w:rPr>
                <w:sz w:val="26"/>
                <w:szCs w:val="26"/>
              </w:rPr>
              <w:t>n</w:t>
            </w:r>
            <w:r w:rsidR="00C85296">
              <w:rPr>
                <w:sz w:val="26"/>
                <w:szCs w:val="26"/>
              </w:rPr>
              <w:t>ame</w:t>
            </w:r>
          </w:p>
        </w:tc>
        <w:tc>
          <w:tcPr>
            <w:tcW w:w="1701" w:type="dxa"/>
            <w:shd w:val="clear" w:color="auto" w:fill="auto"/>
            <w:tcMar>
              <w:top w:w="100" w:type="dxa"/>
              <w:left w:w="100" w:type="dxa"/>
              <w:bottom w:w="100" w:type="dxa"/>
              <w:right w:w="100" w:type="dxa"/>
            </w:tcMar>
          </w:tcPr>
          <w:p w14:paraId="3DAAFC9E" w14:textId="7459EAEB" w:rsidR="00C36084" w:rsidRPr="00BA2086" w:rsidRDefault="001A77F2" w:rsidP="00BD5127">
            <w:pPr>
              <w:widowControl w:val="0"/>
              <w:spacing w:line="288" w:lineRule="auto"/>
              <w:rPr>
                <w:sz w:val="26"/>
                <w:szCs w:val="26"/>
              </w:rPr>
            </w:pPr>
            <w:r>
              <w:rPr>
                <w:sz w:val="26"/>
                <w:szCs w:val="26"/>
              </w:rPr>
              <w:t>varchar</w:t>
            </w:r>
            <w:r w:rsidR="00C36084" w:rsidRPr="00BA2086">
              <w:rPr>
                <w:sz w:val="26"/>
                <w:szCs w:val="26"/>
              </w:rPr>
              <w:t>(</w:t>
            </w:r>
            <w:r>
              <w:rPr>
                <w:sz w:val="26"/>
                <w:szCs w:val="26"/>
              </w:rPr>
              <w:t>50</w:t>
            </w:r>
            <w:r w:rsidR="00C36084" w:rsidRPr="00BA2086">
              <w:rPr>
                <w:sz w:val="26"/>
                <w:szCs w:val="26"/>
              </w:rPr>
              <w:t>)</w:t>
            </w:r>
          </w:p>
        </w:tc>
        <w:tc>
          <w:tcPr>
            <w:tcW w:w="3907" w:type="dxa"/>
            <w:shd w:val="clear" w:color="auto" w:fill="auto"/>
            <w:tcMar>
              <w:top w:w="100" w:type="dxa"/>
              <w:left w:w="100" w:type="dxa"/>
              <w:bottom w:w="100" w:type="dxa"/>
              <w:right w:w="100" w:type="dxa"/>
            </w:tcMar>
          </w:tcPr>
          <w:p w14:paraId="63AA097F" w14:textId="2A23E087" w:rsidR="00C36084" w:rsidRPr="00BA2086" w:rsidRDefault="00640B13" w:rsidP="00BD5127">
            <w:pPr>
              <w:widowControl w:val="0"/>
              <w:spacing w:line="288" w:lineRule="auto"/>
              <w:rPr>
                <w:sz w:val="26"/>
                <w:szCs w:val="26"/>
              </w:rPr>
            </w:pPr>
            <w:r>
              <w:rPr>
                <w:sz w:val="26"/>
                <w:szCs w:val="26"/>
              </w:rPr>
              <w:t>Tên của người dùng</w:t>
            </w:r>
          </w:p>
        </w:tc>
      </w:tr>
      <w:tr w:rsidR="00C36084" w:rsidRPr="00BA2086" w14:paraId="3137E520" w14:textId="77777777" w:rsidTr="009E6390">
        <w:tc>
          <w:tcPr>
            <w:tcW w:w="1200" w:type="dxa"/>
            <w:shd w:val="clear" w:color="auto" w:fill="auto"/>
            <w:tcMar>
              <w:top w:w="100" w:type="dxa"/>
              <w:left w:w="100" w:type="dxa"/>
              <w:bottom w:w="100" w:type="dxa"/>
              <w:right w:w="100" w:type="dxa"/>
            </w:tcMar>
          </w:tcPr>
          <w:p w14:paraId="3252EAFC" w14:textId="77777777" w:rsidR="00C36084" w:rsidRPr="00BA2086" w:rsidRDefault="00C36084" w:rsidP="00BD5127">
            <w:pPr>
              <w:widowControl w:val="0"/>
              <w:spacing w:line="288" w:lineRule="auto"/>
              <w:rPr>
                <w:sz w:val="26"/>
                <w:szCs w:val="26"/>
              </w:rPr>
            </w:pPr>
            <w:r w:rsidRPr="00BA2086">
              <w:rPr>
                <w:sz w:val="26"/>
                <w:szCs w:val="26"/>
              </w:rPr>
              <w:t>6</w:t>
            </w:r>
          </w:p>
        </w:tc>
        <w:tc>
          <w:tcPr>
            <w:tcW w:w="1842" w:type="dxa"/>
            <w:shd w:val="clear" w:color="auto" w:fill="auto"/>
            <w:tcMar>
              <w:top w:w="100" w:type="dxa"/>
              <w:left w:w="100" w:type="dxa"/>
              <w:bottom w:w="100" w:type="dxa"/>
              <w:right w:w="100" w:type="dxa"/>
            </w:tcMar>
          </w:tcPr>
          <w:p w14:paraId="320D896F" w14:textId="1087F8AF" w:rsidR="00C36084" w:rsidRPr="00BA2086" w:rsidRDefault="00640B13" w:rsidP="00BD5127">
            <w:pPr>
              <w:widowControl w:val="0"/>
              <w:spacing w:line="288" w:lineRule="auto"/>
              <w:rPr>
                <w:sz w:val="26"/>
                <w:szCs w:val="26"/>
              </w:rPr>
            </w:pPr>
            <w:r>
              <w:rPr>
                <w:sz w:val="26"/>
                <w:szCs w:val="26"/>
              </w:rPr>
              <w:t>p</w:t>
            </w:r>
            <w:r w:rsidR="00C85296">
              <w:rPr>
                <w:sz w:val="26"/>
                <w:szCs w:val="26"/>
              </w:rPr>
              <w:t>hone</w:t>
            </w:r>
          </w:p>
        </w:tc>
        <w:tc>
          <w:tcPr>
            <w:tcW w:w="1701" w:type="dxa"/>
            <w:shd w:val="clear" w:color="auto" w:fill="auto"/>
            <w:tcMar>
              <w:top w:w="100" w:type="dxa"/>
              <w:left w:w="100" w:type="dxa"/>
              <w:bottom w:w="100" w:type="dxa"/>
              <w:right w:w="100" w:type="dxa"/>
            </w:tcMar>
          </w:tcPr>
          <w:p w14:paraId="4C5E3087" w14:textId="3E991200" w:rsidR="00C36084" w:rsidRPr="00BA2086" w:rsidRDefault="00C36084" w:rsidP="00BD5127">
            <w:pPr>
              <w:widowControl w:val="0"/>
              <w:spacing w:line="288" w:lineRule="auto"/>
              <w:rPr>
                <w:sz w:val="26"/>
                <w:szCs w:val="26"/>
              </w:rPr>
            </w:pPr>
            <w:r w:rsidRPr="00BA2086">
              <w:rPr>
                <w:sz w:val="26"/>
                <w:szCs w:val="26"/>
              </w:rPr>
              <w:t>varchar(</w:t>
            </w:r>
            <w:r w:rsidR="001A77F2">
              <w:rPr>
                <w:sz w:val="26"/>
                <w:szCs w:val="26"/>
              </w:rPr>
              <w:t>13</w:t>
            </w:r>
            <w:r w:rsidRPr="00BA2086">
              <w:rPr>
                <w:sz w:val="26"/>
                <w:szCs w:val="26"/>
              </w:rPr>
              <w:t>)</w:t>
            </w:r>
          </w:p>
        </w:tc>
        <w:tc>
          <w:tcPr>
            <w:tcW w:w="3907" w:type="dxa"/>
            <w:shd w:val="clear" w:color="auto" w:fill="auto"/>
            <w:tcMar>
              <w:top w:w="100" w:type="dxa"/>
              <w:left w:w="100" w:type="dxa"/>
              <w:bottom w:w="100" w:type="dxa"/>
              <w:right w:w="100" w:type="dxa"/>
            </w:tcMar>
          </w:tcPr>
          <w:p w14:paraId="547896A4" w14:textId="01F2F2C2" w:rsidR="00C36084" w:rsidRPr="00BA2086" w:rsidRDefault="00640B13" w:rsidP="00BD5127">
            <w:pPr>
              <w:widowControl w:val="0"/>
              <w:spacing w:line="288" w:lineRule="auto"/>
              <w:rPr>
                <w:sz w:val="26"/>
                <w:szCs w:val="26"/>
              </w:rPr>
            </w:pPr>
            <w:r>
              <w:rPr>
                <w:sz w:val="26"/>
                <w:szCs w:val="26"/>
              </w:rPr>
              <w:t>Số điện thoại</w:t>
            </w:r>
            <w:r w:rsidR="00C36084" w:rsidRPr="00BA2086">
              <w:rPr>
                <w:sz w:val="26"/>
                <w:szCs w:val="26"/>
              </w:rPr>
              <w:t xml:space="preserve"> người dùng</w:t>
            </w:r>
          </w:p>
        </w:tc>
      </w:tr>
      <w:tr w:rsidR="00C36084" w:rsidRPr="00BA2086" w14:paraId="6B2F86FF" w14:textId="77777777" w:rsidTr="009E6390">
        <w:tc>
          <w:tcPr>
            <w:tcW w:w="1200" w:type="dxa"/>
            <w:shd w:val="clear" w:color="auto" w:fill="auto"/>
            <w:tcMar>
              <w:top w:w="100" w:type="dxa"/>
              <w:left w:w="100" w:type="dxa"/>
              <w:bottom w:w="100" w:type="dxa"/>
              <w:right w:w="100" w:type="dxa"/>
            </w:tcMar>
          </w:tcPr>
          <w:p w14:paraId="485DC468" w14:textId="77777777" w:rsidR="00C36084" w:rsidRPr="00BA2086" w:rsidRDefault="00C36084" w:rsidP="00BD5127">
            <w:pPr>
              <w:widowControl w:val="0"/>
              <w:spacing w:line="288" w:lineRule="auto"/>
              <w:rPr>
                <w:sz w:val="26"/>
                <w:szCs w:val="26"/>
              </w:rPr>
            </w:pPr>
            <w:r w:rsidRPr="00BA2086">
              <w:rPr>
                <w:sz w:val="26"/>
                <w:szCs w:val="26"/>
              </w:rPr>
              <w:t>7</w:t>
            </w:r>
          </w:p>
        </w:tc>
        <w:tc>
          <w:tcPr>
            <w:tcW w:w="1842" w:type="dxa"/>
            <w:shd w:val="clear" w:color="auto" w:fill="auto"/>
            <w:tcMar>
              <w:top w:w="100" w:type="dxa"/>
              <w:left w:w="100" w:type="dxa"/>
              <w:bottom w:w="100" w:type="dxa"/>
              <w:right w:w="100" w:type="dxa"/>
            </w:tcMar>
          </w:tcPr>
          <w:p w14:paraId="5044A412" w14:textId="1E849B23" w:rsidR="00C36084" w:rsidRPr="00BA2086" w:rsidRDefault="00640B13" w:rsidP="00BD5127">
            <w:pPr>
              <w:widowControl w:val="0"/>
              <w:spacing w:line="288" w:lineRule="auto"/>
              <w:rPr>
                <w:sz w:val="26"/>
                <w:szCs w:val="26"/>
              </w:rPr>
            </w:pPr>
            <w:r>
              <w:rPr>
                <w:sz w:val="26"/>
                <w:szCs w:val="26"/>
              </w:rPr>
              <w:t>a</w:t>
            </w:r>
            <w:r w:rsidR="00C85296">
              <w:rPr>
                <w:sz w:val="26"/>
                <w:szCs w:val="26"/>
              </w:rPr>
              <w:t>ddress</w:t>
            </w:r>
          </w:p>
        </w:tc>
        <w:tc>
          <w:tcPr>
            <w:tcW w:w="1701" w:type="dxa"/>
            <w:shd w:val="clear" w:color="auto" w:fill="auto"/>
            <w:tcMar>
              <w:top w:w="100" w:type="dxa"/>
              <w:left w:w="100" w:type="dxa"/>
              <w:bottom w:w="100" w:type="dxa"/>
              <w:right w:w="100" w:type="dxa"/>
            </w:tcMar>
          </w:tcPr>
          <w:p w14:paraId="74571BA8" w14:textId="05543B18" w:rsidR="00C36084" w:rsidRPr="00BA2086" w:rsidRDefault="00C36084" w:rsidP="00BD5127">
            <w:pPr>
              <w:widowControl w:val="0"/>
              <w:spacing w:line="288" w:lineRule="auto"/>
              <w:rPr>
                <w:sz w:val="26"/>
                <w:szCs w:val="26"/>
              </w:rPr>
            </w:pPr>
            <w:r w:rsidRPr="00BA2086">
              <w:rPr>
                <w:sz w:val="26"/>
                <w:szCs w:val="26"/>
              </w:rPr>
              <w:t>varchar(</w:t>
            </w:r>
            <w:r w:rsidR="001A77F2">
              <w:rPr>
                <w:sz w:val="26"/>
                <w:szCs w:val="26"/>
              </w:rPr>
              <w:t>255</w:t>
            </w:r>
            <w:r w:rsidRPr="00BA2086">
              <w:rPr>
                <w:sz w:val="26"/>
                <w:szCs w:val="26"/>
              </w:rPr>
              <w:t>)</w:t>
            </w:r>
          </w:p>
        </w:tc>
        <w:tc>
          <w:tcPr>
            <w:tcW w:w="3907" w:type="dxa"/>
            <w:shd w:val="clear" w:color="auto" w:fill="auto"/>
            <w:tcMar>
              <w:top w:w="100" w:type="dxa"/>
              <w:left w:w="100" w:type="dxa"/>
              <w:bottom w:w="100" w:type="dxa"/>
              <w:right w:w="100" w:type="dxa"/>
            </w:tcMar>
          </w:tcPr>
          <w:p w14:paraId="4CCCE30F" w14:textId="7A5F614C" w:rsidR="00C36084" w:rsidRPr="00BA2086" w:rsidRDefault="00640B13" w:rsidP="00BD5127">
            <w:pPr>
              <w:widowControl w:val="0"/>
              <w:spacing w:line="288" w:lineRule="auto"/>
              <w:rPr>
                <w:sz w:val="26"/>
                <w:szCs w:val="26"/>
              </w:rPr>
            </w:pPr>
            <w:r>
              <w:rPr>
                <w:sz w:val="26"/>
                <w:szCs w:val="26"/>
              </w:rPr>
              <w:t>Địa chỉ của người dùng</w:t>
            </w:r>
          </w:p>
        </w:tc>
      </w:tr>
      <w:tr w:rsidR="00640B13" w:rsidRPr="00BA2086" w14:paraId="57B71985" w14:textId="77777777" w:rsidTr="009E6390">
        <w:tc>
          <w:tcPr>
            <w:tcW w:w="1200" w:type="dxa"/>
            <w:shd w:val="clear" w:color="auto" w:fill="auto"/>
            <w:tcMar>
              <w:top w:w="100" w:type="dxa"/>
              <w:left w:w="100" w:type="dxa"/>
              <w:bottom w:w="100" w:type="dxa"/>
              <w:right w:w="100" w:type="dxa"/>
            </w:tcMar>
          </w:tcPr>
          <w:p w14:paraId="195AC898" w14:textId="77777777" w:rsidR="00640B13" w:rsidRPr="00BA2086" w:rsidRDefault="00640B13" w:rsidP="00640B13">
            <w:pPr>
              <w:widowControl w:val="0"/>
              <w:spacing w:line="288" w:lineRule="auto"/>
              <w:rPr>
                <w:sz w:val="26"/>
                <w:szCs w:val="26"/>
              </w:rPr>
            </w:pPr>
            <w:r w:rsidRPr="00BA2086">
              <w:rPr>
                <w:sz w:val="26"/>
                <w:szCs w:val="26"/>
              </w:rPr>
              <w:t>8</w:t>
            </w:r>
          </w:p>
        </w:tc>
        <w:tc>
          <w:tcPr>
            <w:tcW w:w="1842" w:type="dxa"/>
            <w:shd w:val="clear" w:color="auto" w:fill="auto"/>
            <w:tcMar>
              <w:top w:w="100" w:type="dxa"/>
              <w:left w:w="100" w:type="dxa"/>
              <w:bottom w:w="100" w:type="dxa"/>
              <w:right w:w="100" w:type="dxa"/>
            </w:tcMar>
          </w:tcPr>
          <w:p w14:paraId="4ACE2EAF" w14:textId="7B864516" w:rsidR="00640B13" w:rsidRPr="00BA2086" w:rsidRDefault="00640B13" w:rsidP="00640B13">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62E1C3A4" w14:textId="62A5C1CA" w:rsidR="00640B13" w:rsidRPr="00BA2086" w:rsidRDefault="001A77F2" w:rsidP="00640B13">
            <w:pPr>
              <w:widowControl w:val="0"/>
              <w:spacing w:line="288" w:lineRule="auto"/>
              <w:rPr>
                <w:sz w:val="26"/>
                <w:szCs w:val="26"/>
              </w:rPr>
            </w:pPr>
            <w:r>
              <w:rPr>
                <w:sz w:val="26"/>
                <w:szCs w:val="26"/>
              </w:rPr>
              <w:t>int</w:t>
            </w:r>
            <w:r w:rsidR="00640B13" w:rsidRPr="00BA2086">
              <w:rPr>
                <w:sz w:val="26"/>
                <w:szCs w:val="26"/>
              </w:rPr>
              <w:t>(</w:t>
            </w:r>
            <w:r>
              <w:rPr>
                <w:sz w:val="26"/>
                <w:szCs w:val="26"/>
              </w:rPr>
              <w:t>2</w:t>
            </w:r>
            <w:r w:rsidR="00640B13" w:rsidRPr="00BA2086">
              <w:rPr>
                <w:sz w:val="26"/>
                <w:szCs w:val="26"/>
              </w:rPr>
              <w:t>)</w:t>
            </w:r>
          </w:p>
        </w:tc>
        <w:tc>
          <w:tcPr>
            <w:tcW w:w="3907" w:type="dxa"/>
            <w:shd w:val="clear" w:color="auto" w:fill="auto"/>
            <w:tcMar>
              <w:top w:w="100" w:type="dxa"/>
              <w:left w:w="100" w:type="dxa"/>
              <w:bottom w:w="100" w:type="dxa"/>
              <w:right w:w="100" w:type="dxa"/>
            </w:tcMar>
          </w:tcPr>
          <w:p w14:paraId="0A1B6324" w14:textId="3C6D7712" w:rsidR="00640B13" w:rsidRPr="00BA2086" w:rsidRDefault="00640B13" w:rsidP="00640B13">
            <w:pPr>
              <w:widowControl w:val="0"/>
              <w:spacing w:line="288" w:lineRule="auto"/>
              <w:jc w:val="both"/>
              <w:rPr>
                <w:sz w:val="26"/>
                <w:szCs w:val="26"/>
              </w:rPr>
            </w:pPr>
            <w:r>
              <w:rPr>
                <w:sz w:val="26"/>
                <w:szCs w:val="26"/>
              </w:rPr>
              <w:t>Trạng thái của tài khoản</w:t>
            </w:r>
          </w:p>
        </w:tc>
      </w:tr>
      <w:tr w:rsidR="00640B13" w:rsidRPr="00BA2086" w14:paraId="3EE66606" w14:textId="77777777" w:rsidTr="009E6390">
        <w:tc>
          <w:tcPr>
            <w:tcW w:w="1200" w:type="dxa"/>
            <w:shd w:val="clear" w:color="auto" w:fill="auto"/>
            <w:tcMar>
              <w:top w:w="100" w:type="dxa"/>
              <w:left w:w="100" w:type="dxa"/>
              <w:bottom w:w="100" w:type="dxa"/>
              <w:right w:w="100" w:type="dxa"/>
            </w:tcMar>
          </w:tcPr>
          <w:p w14:paraId="265ADB0F" w14:textId="77777777" w:rsidR="00640B13" w:rsidRPr="00BA2086" w:rsidRDefault="00640B13" w:rsidP="00640B13">
            <w:pPr>
              <w:widowControl w:val="0"/>
              <w:spacing w:line="288" w:lineRule="auto"/>
              <w:rPr>
                <w:sz w:val="26"/>
                <w:szCs w:val="26"/>
              </w:rPr>
            </w:pPr>
            <w:r w:rsidRPr="00BA2086">
              <w:rPr>
                <w:sz w:val="26"/>
                <w:szCs w:val="26"/>
              </w:rPr>
              <w:t>9</w:t>
            </w:r>
          </w:p>
        </w:tc>
        <w:tc>
          <w:tcPr>
            <w:tcW w:w="1842" w:type="dxa"/>
            <w:shd w:val="clear" w:color="auto" w:fill="auto"/>
            <w:tcMar>
              <w:top w:w="100" w:type="dxa"/>
              <w:left w:w="100" w:type="dxa"/>
              <w:bottom w:w="100" w:type="dxa"/>
              <w:right w:w="100" w:type="dxa"/>
            </w:tcMar>
          </w:tcPr>
          <w:p w14:paraId="06929CD4" w14:textId="7548C607" w:rsidR="00640B13" w:rsidRPr="00BA2086" w:rsidRDefault="00640B13" w:rsidP="00640B13">
            <w:pPr>
              <w:widowControl w:val="0"/>
              <w:spacing w:line="288" w:lineRule="auto"/>
              <w:rPr>
                <w:sz w:val="26"/>
                <w:szCs w:val="26"/>
              </w:rPr>
            </w:pPr>
            <w:r>
              <w:rPr>
                <w:sz w:val="26"/>
                <w:szCs w:val="26"/>
              </w:rPr>
              <w:t>avatar</w:t>
            </w:r>
          </w:p>
        </w:tc>
        <w:tc>
          <w:tcPr>
            <w:tcW w:w="1701" w:type="dxa"/>
            <w:shd w:val="clear" w:color="auto" w:fill="auto"/>
            <w:tcMar>
              <w:top w:w="100" w:type="dxa"/>
              <w:left w:w="100" w:type="dxa"/>
              <w:bottom w:w="100" w:type="dxa"/>
              <w:right w:w="100" w:type="dxa"/>
            </w:tcMar>
          </w:tcPr>
          <w:p w14:paraId="4197245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5E5A07B4" w14:textId="1017D37F" w:rsidR="00640B13" w:rsidRPr="00BA2086" w:rsidRDefault="00640B13" w:rsidP="00640B13">
            <w:pPr>
              <w:widowControl w:val="0"/>
              <w:spacing w:line="288" w:lineRule="auto"/>
              <w:rPr>
                <w:sz w:val="26"/>
                <w:szCs w:val="26"/>
              </w:rPr>
            </w:pPr>
            <w:r w:rsidRPr="00BA2086">
              <w:rPr>
                <w:sz w:val="26"/>
                <w:szCs w:val="26"/>
              </w:rPr>
              <w:t>Đường dẫn ảnh đại diện</w:t>
            </w:r>
          </w:p>
        </w:tc>
      </w:tr>
      <w:tr w:rsidR="00640B13" w:rsidRPr="00BA2086" w14:paraId="3679B3E5" w14:textId="77777777" w:rsidTr="009E6390">
        <w:tc>
          <w:tcPr>
            <w:tcW w:w="1200" w:type="dxa"/>
            <w:shd w:val="clear" w:color="auto" w:fill="auto"/>
            <w:tcMar>
              <w:top w:w="100" w:type="dxa"/>
              <w:left w:w="100" w:type="dxa"/>
              <w:bottom w:w="100" w:type="dxa"/>
              <w:right w:w="100" w:type="dxa"/>
            </w:tcMar>
          </w:tcPr>
          <w:p w14:paraId="27E4C1A8" w14:textId="77777777" w:rsidR="00640B13" w:rsidRPr="00BA2086" w:rsidRDefault="00640B13" w:rsidP="00640B13">
            <w:pPr>
              <w:widowControl w:val="0"/>
              <w:spacing w:line="288" w:lineRule="auto"/>
              <w:rPr>
                <w:sz w:val="26"/>
                <w:szCs w:val="26"/>
              </w:rPr>
            </w:pPr>
            <w:r w:rsidRPr="00BA2086">
              <w:rPr>
                <w:sz w:val="26"/>
                <w:szCs w:val="26"/>
              </w:rPr>
              <w:t>10</w:t>
            </w:r>
          </w:p>
        </w:tc>
        <w:tc>
          <w:tcPr>
            <w:tcW w:w="1842" w:type="dxa"/>
            <w:shd w:val="clear" w:color="auto" w:fill="auto"/>
            <w:tcMar>
              <w:top w:w="100" w:type="dxa"/>
              <w:left w:w="100" w:type="dxa"/>
              <w:bottom w:w="100" w:type="dxa"/>
              <w:right w:w="100" w:type="dxa"/>
            </w:tcMar>
          </w:tcPr>
          <w:p w14:paraId="0DE61CD5" w14:textId="3182F401" w:rsidR="00640B13" w:rsidRPr="00BA2086" w:rsidRDefault="00640B13" w:rsidP="00640B13">
            <w:pPr>
              <w:widowControl w:val="0"/>
              <w:spacing w:line="288" w:lineRule="auto"/>
              <w:rPr>
                <w:sz w:val="26"/>
                <w:szCs w:val="26"/>
              </w:rPr>
            </w:pPr>
            <w:r>
              <w:rPr>
                <w:sz w:val="26"/>
                <w:szCs w:val="26"/>
              </w:rPr>
              <w:t>token_code</w:t>
            </w:r>
          </w:p>
        </w:tc>
        <w:tc>
          <w:tcPr>
            <w:tcW w:w="1701" w:type="dxa"/>
            <w:shd w:val="clear" w:color="auto" w:fill="auto"/>
            <w:tcMar>
              <w:top w:w="100" w:type="dxa"/>
              <w:left w:w="100" w:type="dxa"/>
              <w:bottom w:w="100" w:type="dxa"/>
              <w:right w:w="100" w:type="dxa"/>
            </w:tcMar>
          </w:tcPr>
          <w:p w14:paraId="4FECBFD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4888783E" w14:textId="5AC1B796" w:rsidR="00640B13" w:rsidRPr="00BA2086" w:rsidRDefault="00640B13" w:rsidP="00640B13">
            <w:pPr>
              <w:widowControl w:val="0"/>
              <w:spacing w:line="288" w:lineRule="auto"/>
              <w:rPr>
                <w:sz w:val="26"/>
                <w:szCs w:val="26"/>
              </w:rPr>
            </w:pPr>
            <w:r>
              <w:rPr>
                <w:sz w:val="26"/>
                <w:szCs w:val="26"/>
              </w:rPr>
              <w:t>Mã thông báo</w:t>
            </w:r>
          </w:p>
        </w:tc>
      </w:tr>
      <w:tr w:rsidR="00640B13" w:rsidRPr="00BA2086" w14:paraId="6B95799B" w14:textId="77777777" w:rsidTr="009E6390">
        <w:tc>
          <w:tcPr>
            <w:tcW w:w="1200" w:type="dxa"/>
            <w:shd w:val="clear" w:color="auto" w:fill="auto"/>
            <w:tcMar>
              <w:top w:w="100" w:type="dxa"/>
              <w:left w:w="100" w:type="dxa"/>
              <w:bottom w:w="100" w:type="dxa"/>
              <w:right w:w="100" w:type="dxa"/>
            </w:tcMar>
          </w:tcPr>
          <w:p w14:paraId="545C23FA" w14:textId="2289EEB0" w:rsidR="00640B13" w:rsidRPr="00BA2086" w:rsidRDefault="00640B13" w:rsidP="00640B13">
            <w:pPr>
              <w:widowControl w:val="0"/>
              <w:spacing w:line="288" w:lineRule="auto"/>
              <w:rPr>
                <w:sz w:val="26"/>
                <w:szCs w:val="26"/>
              </w:rPr>
            </w:pPr>
            <w:r>
              <w:rPr>
                <w:sz w:val="26"/>
                <w:szCs w:val="26"/>
              </w:rPr>
              <w:t>11</w:t>
            </w:r>
          </w:p>
        </w:tc>
        <w:tc>
          <w:tcPr>
            <w:tcW w:w="1842" w:type="dxa"/>
            <w:shd w:val="clear" w:color="auto" w:fill="auto"/>
            <w:tcMar>
              <w:top w:w="100" w:type="dxa"/>
              <w:left w:w="100" w:type="dxa"/>
              <w:bottom w:w="100" w:type="dxa"/>
              <w:right w:w="100" w:type="dxa"/>
            </w:tcMar>
          </w:tcPr>
          <w:p w14:paraId="6DDD136C" w14:textId="75789F6F" w:rsidR="00640B13" w:rsidRDefault="00640B13" w:rsidP="00640B13">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553EFBC3" w14:textId="4FABFA15" w:rsidR="00640B13" w:rsidRPr="00BA2086" w:rsidRDefault="00640B13" w:rsidP="00640B13">
            <w:pPr>
              <w:widowControl w:val="0"/>
              <w:spacing w:line="288" w:lineRule="auto"/>
              <w:rPr>
                <w:sz w:val="26"/>
                <w:szCs w:val="26"/>
              </w:rPr>
            </w:pPr>
            <w:r>
              <w:rPr>
                <w:sz w:val="26"/>
                <w:szCs w:val="26"/>
              </w:rPr>
              <w:t>datetime</w:t>
            </w:r>
            <w:r w:rsidR="001A77F2">
              <w:rPr>
                <w:sz w:val="26"/>
                <w:szCs w:val="26"/>
              </w:rPr>
              <w:t>()</w:t>
            </w:r>
          </w:p>
        </w:tc>
        <w:tc>
          <w:tcPr>
            <w:tcW w:w="3907" w:type="dxa"/>
            <w:shd w:val="clear" w:color="auto" w:fill="auto"/>
            <w:tcMar>
              <w:top w:w="100" w:type="dxa"/>
              <w:left w:w="100" w:type="dxa"/>
              <w:bottom w:w="100" w:type="dxa"/>
              <w:right w:w="100" w:type="dxa"/>
            </w:tcMar>
          </w:tcPr>
          <w:p w14:paraId="6C4D4679" w14:textId="2A37D1E6" w:rsidR="00640B13" w:rsidRPr="00BA2086" w:rsidRDefault="00640B13" w:rsidP="00640B13">
            <w:pPr>
              <w:widowControl w:val="0"/>
              <w:spacing w:line="288" w:lineRule="auto"/>
              <w:rPr>
                <w:sz w:val="26"/>
                <w:szCs w:val="26"/>
              </w:rPr>
            </w:pPr>
            <w:r>
              <w:rPr>
                <w:sz w:val="26"/>
                <w:szCs w:val="26"/>
              </w:rPr>
              <w:t>Thời gian tạo tài khoản</w:t>
            </w:r>
          </w:p>
        </w:tc>
      </w:tr>
    </w:tbl>
    <w:p w14:paraId="6ADFC09D" w14:textId="60B92D1B" w:rsidR="00C366BB" w:rsidRPr="00C73AB6" w:rsidRDefault="00C366BB" w:rsidP="00C73AB6">
      <w:pPr>
        <w:spacing w:before="80"/>
        <w:ind w:firstLine="567"/>
        <w:jc w:val="both"/>
        <w:rPr>
          <w:sz w:val="26"/>
          <w:szCs w:val="26"/>
        </w:rPr>
      </w:pPr>
      <w:r w:rsidRPr="00C73AB6">
        <w:rPr>
          <w:sz w:val="26"/>
          <w:szCs w:val="26"/>
        </w:rPr>
        <w:t xml:space="preserve">Lớp user gồm có các thuộc tính cơ bản để lưu thông tin của người dùng khi đăng ký tài khoản vào hệ thống, khi người dùng </w:t>
      </w:r>
      <w:r w:rsidR="00665738" w:rsidRPr="00C73AB6">
        <w:rPr>
          <w:sz w:val="26"/>
          <w:szCs w:val="26"/>
        </w:rPr>
        <w:t>tạo tài khoản thành công họ có thể sử dụng các chức năng hỗ trợ cho việc mua hàng trên website. Người quản trị viên có thể phân quyền cho người dùng này thành quản trị viên nếu cần có thêm tài khoản quản trị.</w:t>
      </w:r>
      <w:r w:rsidR="00D273F8" w:rsidRPr="00C73AB6">
        <w:rPr>
          <w:sz w:val="26"/>
          <w:szCs w:val="26"/>
        </w:rPr>
        <w:t xml:space="preserve"> Lớp users gồm có 2 phương thức là create_account() giúp thêm mới người dùng vào hệ thống, update_user_info(</w:t>
      </w:r>
      <w:r w:rsidR="0015096A">
        <w:rPr>
          <w:sz w:val="26"/>
          <w:szCs w:val="26"/>
        </w:rPr>
        <w:t>$user_id</w:t>
      </w:r>
      <w:r w:rsidR="00D273F8" w:rsidRPr="00C73AB6">
        <w:rPr>
          <w:sz w:val="26"/>
          <w:szCs w:val="26"/>
        </w:rPr>
        <w:t>) giúp cập nhật các thông tin cơ bản của người dùng.</w:t>
      </w:r>
    </w:p>
    <w:p w14:paraId="09C83865" w14:textId="1075B435" w:rsidR="00C85296" w:rsidRPr="00C85296" w:rsidRDefault="00C36084" w:rsidP="00156692">
      <w:pPr>
        <w:spacing w:before="80" w:line="288" w:lineRule="auto"/>
        <w:outlineLvl w:val="3"/>
        <w:rPr>
          <w:b/>
          <w:sz w:val="26"/>
          <w:szCs w:val="26"/>
        </w:rPr>
      </w:pPr>
      <w:r w:rsidRPr="00BA2086">
        <w:rPr>
          <w:b/>
          <w:sz w:val="26"/>
          <w:szCs w:val="26"/>
        </w:rPr>
        <w:t>2.3.4 Lớp categories</w:t>
      </w:r>
    </w:p>
    <w:p w14:paraId="4378108D" w14:textId="6022D728" w:rsidR="00E27623" w:rsidRDefault="00D44F05" w:rsidP="00E27623">
      <w:pPr>
        <w:keepNext/>
        <w:spacing w:line="288" w:lineRule="auto"/>
        <w:jc w:val="center"/>
      </w:pPr>
      <w:r w:rsidRPr="00D44F05">
        <w:rPr>
          <w:noProof/>
        </w:rPr>
        <w:drawing>
          <wp:inline distT="0" distB="0" distL="0" distR="0" wp14:anchorId="33A512D7" wp14:editId="6220D4CD">
            <wp:extent cx="2002045" cy="1983179"/>
            <wp:effectExtent l="0" t="0" r="0" b="0"/>
            <wp:docPr id="605182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2732" name="Picture 1" descr="A screenshot of a computer&#10;&#10;AI-generated content may be incorrect."/>
                    <pic:cNvPicPr/>
                  </pic:nvPicPr>
                  <pic:blipFill>
                    <a:blip r:embed="rId30"/>
                    <a:stretch>
                      <a:fillRect/>
                    </a:stretch>
                  </pic:blipFill>
                  <pic:spPr>
                    <a:xfrm>
                      <a:off x="0" y="0"/>
                      <a:ext cx="2074689" cy="2055138"/>
                    </a:xfrm>
                    <a:prstGeom prst="rect">
                      <a:avLst/>
                    </a:prstGeom>
                  </pic:spPr>
                </pic:pic>
              </a:graphicData>
            </a:graphic>
          </wp:inline>
        </w:drawing>
      </w:r>
    </w:p>
    <w:p w14:paraId="00FA10C7" w14:textId="0A1B5595" w:rsidR="00C36084" w:rsidRPr="00BA2086" w:rsidRDefault="00E27623" w:rsidP="00E27623">
      <w:pPr>
        <w:pStyle w:val="Caption"/>
        <w:rPr>
          <w:b/>
        </w:rPr>
      </w:pPr>
      <w:bookmarkStart w:id="82" w:name="_Toc196282104"/>
      <w:r>
        <w:t xml:space="preserve">Hình </w:t>
      </w:r>
      <w:fldSimple w:instr=" SEQ Hình \* ARABIC ">
        <w:r w:rsidR="00CF71CE">
          <w:rPr>
            <w:noProof/>
          </w:rPr>
          <w:t>7</w:t>
        </w:r>
      </w:fldSimple>
      <w:r w:rsidR="00A421E9">
        <w:t>.</w:t>
      </w:r>
      <w:r>
        <w:t xml:space="preserve"> Lớp categories</w:t>
      </w:r>
      <w:bookmarkEnd w:id="82"/>
    </w:p>
    <w:p w14:paraId="30F88222" w14:textId="17EE6B06" w:rsidR="00966582" w:rsidRDefault="00966582" w:rsidP="008302A7">
      <w:pPr>
        <w:pStyle w:val="Caption"/>
        <w:spacing w:after="0"/>
      </w:pPr>
      <w:bookmarkStart w:id="83" w:name="_Toc194359822"/>
      <w:bookmarkStart w:id="84" w:name="_Toc196289012"/>
      <w:r>
        <w:t xml:space="preserve">Bảng </w:t>
      </w:r>
      <w:fldSimple w:instr=" SEQ Bảng \* ARABIC ">
        <w:r w:rsidR="00CF71CE">
          <w:rPr>
            <w:noProof/>
          </w:rPr>
          <w:t>5</w:t>
        </w:r>
      </w:fldSimple>
      <w:r w:rsidR="00D924BE">
        <w:t>.</w:t>
      </w:r>
      <w:r>
        <w:t xml:space="preserve"> </w:t>
      </w:r>
      <w:r w:rsidRPr="00BA2086">
        <w:rPr>
          <w:bCs/>
        </w:rPr>
        <w:t>Mô tả thuộc tính lớp categories</w:t>
      </w:r>
      <w:bookmarkEnd w:id="83"/>
      <w:bookmarkEnd w:id="84"/>
    </w:p>
    <w:tbl>
      <w:tblPr>
        <w:tblW w:w="8712"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4"/>
        <w:gridCol w:w="2197"/>
        <w:gridCol w:w="1701"/>
        <w:gridCol w:w="4110"/>
      </w:tblGrid>
      <w:tr w:rsidR="00C36084" w:rsidRPr="00BA2086" w14:paraId="05786824" w14:textId="77777777" w:rsidTr="001A77F2">
        <w:trPr>
          <w:trHeight w:val="255"/>
        </w:trPr>
        <w:tc>
          <w:tcPr>
            <w:tcW w:w="704" w:type="dxa"/>
            <w:shd w:val="clear" w:color="auto" w:fill="auto"/>
            <w:tcMar>
              <w:top w:w="100" w:type="dxa"/>
              <w:left w:w="100" w:type="dxa"/>
              <w:bottom w:w="100" w:type="dxa"/>
              <w:right w:w="100" w:type="dxa"/>
            </w:tcMar>
          </w:tcPr>
          <w:p w14:paraId="2B9EE232"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197" w:type="dxa"/>
            <w:shd w:val="clear" w:color="auto" w:fill="auto"/>
            <w:tcMar>
              <w:top w:w="100" w:type="dxa"/>
              <w:left w:w="100" w:type="dxa"/>
              <w:bottom w:w="100" w:type="dxa"/>
              <w:right w:w="100" w:type="dxa"/>
            </w:tcMar>
          </w:tcPr>
          <w:p w14:paraId="09586D06"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205B3AA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110" w:type="dxa"/>
            <w:shd w:val="clear" w:color="auto" w:fill="auto"/>
            <w:tcMar>
              <w:top w:w="100" w:type="dxa"/>
              <w:left w:w="100" w:type="dxa"/>
              <w:bottom w:w="100" w:type="dxa"/>
              <w:right w:w="100" w:type="dxa"/>
            </w:tcMar>
          </w:tcPr>
          <w:p w14:paraId="66E54AE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7089BB4" w14:textId="77777777" w:rsidTr="001A77F2">
        <w:trPr>
          <w:trHeight w:val="261"/>
        </w:trPr>
        <w:tc>
          <w:tcPr>
            <w:tcW w:w="704" w:type="dxa"/>
            <w:shd w:val="clear" w:color="auto" w:fill="auto"/>
            <w:tcMar>
              <w:top w:w="100" w:type="dxa"/>
              <w:left w:w="100" w:type="dxa"/>
              <w:bottom w:w="100" w:type="dxa"/>
              <w:right w:w="100" w:type="dxa"/>
            </w:tcMar>
          </w:tcPr>
          <w:p w14:paraId="773FD66F" w14:textId="77777777" w:rsidR="00C36084" w:rsidRPr="00BA2086" w:rsidRDefault="00C36084" w:rsidP="00BD5127">
            <w:pPr>
              <w:widowControl w:val="0"/>
              <w:spacing w:line="288" w:lineRule="auto"/>
              <w:rPr>
                <w:sz w:val="26"/>
                <w:szCs w:val="26"/>
              </w:rPr>
            </w:pPr>
            <w:r w:rsidRPr="00BA2086">
              <w:rPr>
                <w:sz w:val="26"/>
                <w:szCs w:val="26"/>
              </w:rPr>
              <w:t>1</w:t>
            </w:r>
          </w:p>
        </w:tc>
        <w:tc>
          <w:tcPr>
            <w:tcW w:w="2197" w:type="dxa"/>
            <w:shd w:val="clear" w:color="auto" w:fill="auto"/>
            <w:tcMar>
              <w:top w:w="100" w:type="dxa"/>
              <w:left w:w="100" w:type="dxa"/>
              <w:bottom w:w="100" w:type="dxa"/>
              <w:right w:w="100" w:type="dxa"/>
            </w:tcMar>
          </w:tcPr>
          <w:p w14:paraId="67126AB7" w14:textId="41B315B7" w:rsidR="00C36084" w:rsidRPr="00BA2086" w:rsidRDefault="00640B13" w:rsidP="00BD5127">
            <w:pPr>
              <w:widowControl w:val="0"/>
              <w:spacing w:line="288" w:lineRule="auto"/>
              <w:rPr>
                <w:sz w:val="26"/>
                <w:szCs w:val="26"/>
              </w:rPr>
            </w:pPr>
            <w:r>
              <w:rPr>
                <w:sz w:val="26"/>
                <w:szCs w:val="26"/>
              </w:rPr>
              <w:t>category_id</w:t>
            </w:r>
            <w:r w:rsidR="001A77F2">
              <w:rPr>
                <w:sz w:val="26"/>
                <w:szCs w:val="26"/>
              </w:rPr>
              <w:t xml:space="preserve"> {PK}</w:t>
            </w:r>
          </w:p>
        </w:tc>
        <w:tc>
          <w:tcPr>
            <w:tcW w:w="1701" w:type="dxa"/>
            <w:shd w:val="clear" w:color="auto" w:fill="auto"/>
            <w:tcMar>
              <w:top w:w="100" w:type="dxa"/>
              <w:left w:w="100" w:type="dxa"/>
              <w:bottom w:w="100" w:type="dxa"/>
              <w:right w:w="100" w:type="dxa"/>
            </w:tcMar>
          </w:tcPr>
          <w:p w14:paraId="4894DB34" w14:textId="442A4C6A" w:rsidR="00C36084" w:rsidRPr="00BA2086" w:rsidRDefault="00C36084" w:rsidP="00BD5127">
            <w:pPr>
              <w:widowControl w:val="0"/>
              <w:spacing w:line="288" w:lineRule="auto"/>
              <w:rPr>
                <w:sz w:val="26"/>
                <w:szCs w:val="26"/>
              </w:rPr>
            </w:pPr>
            <w:r w:rsidRPr="00BA2086">
              <w:rPr>
                <w:sz w:val="26"/>
                <w:szCs w:val="26"/>
              </w:rPr>
              <w:t>int</w:t>
            </w:r>
            <w:r w:rsidR="001A77F2">
              <w:rPr>
                <w:sz w:val="26"/>
                <w:szCs w:val="26"/>
              </w:rPr>
              <w:t>(11)</w:t>
            </w:r>
          </w:p>
        </w:tc>
        <w:tc>
          <w:tcPr>
            <w:tcW w:w="4110" w:type="dxa"/>
            <w:shd w:val="clear" w:color="auto" w:fill="auto"/>
            <w:tcMar>
              <w:top w:w="100" w:type="dxa"/>
              <w:left w:w="100" w:type="dxa"/>
              <w:bottom w:w="100" w:type="dxa"/>
              <w:right w:w="100" w:type="dxa"/>
            </w:tcMar>
          </w:tcPr>
          <w:p w14:paraId="11AA22E0"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666422C1" w14:textId="77777777" w:rsidTr="001A77F2">
        <w:trPr>
          <w:trHeight w:val="255"/>
        </w:trPr>
        <w:tc>
          <w:tcPr>
            <w:tcW w:w="704" w:type="dxa"/>
            <w:shd w:val="clear" w:color="auto" w:fill="auto"/>
            <w:tcMar>
              <w:top w:w="100" w:type="dxa"/>
              <w:left w:w="100" w:type="dxa"/>
              <w:bottom w:w="100" w:type="dxa"/>
              <w:right w:w="100" w:type="dxa"/>
            </w:tcMar>
          </w:tcPr>
          <w:p w14:paraId="304A284D" w14:textId="77777777" w:rsidR="00C36084" w:rsidRPr="00BA2086" w:rsidRDefault="00C36084" w:rsidP="00BD5127">
            <w:pPr>
              <w:widowControl w:val="0"/>
              <w:spacing w:line="288" w:lineRule="auto"/>
              <w:rPr>
                <w:sz w:val="26"/>
                <w:szCs w:val="26"/>
              </w:rPr>
            </w:pPr>
            <w:r w:rsidRPr="00BA2086">
              <w:rPr>
                <w:sz w:val="26"/>
                <w:szCs w:val="26"/>
              </w:rPr>
              <w:t>2</w:t>
            </w:r>
          </w:p>
        </w:tc>
        <w:tc>
          <w:tcPr>
            <w:tcW w:w="2197" w:type="dxa"/>
            <w:shd w:val="clear" w:color="auto" w:fill="auto"/>
            <w:tcMar>
              <w:top w:w="100" w:type="dxa"/>
              <w:left w:w="100" w:type="dxa"/>
              <w:bottom w:w="100" w:type="dxa"/>
              <w:right w:w="100" w:type="dxa"/>
            </w:tcMar>
          </w:tcPr>
          <w:p w14:paraId="27F8D8A2" w14:textId="058FCBD9" w:rsidR="00C36084" w:rsidRPr="00BA2086" w:rsidRDefault="00640B13" w:rsidP="00BD5127">
            <w:pPr>
              <w:widowControl w:val="0"/>
              <w:spacing w:line="288" w:lineRule="auto"/>
              <w:rPr>
                <w:sz w:val="26"/>
                <w:szCs w:val="26"/>
              </w:rPr>
            </w:pPr>
            <w:r>
              <w:rPr>
                <w:sz w:val="26"/>
                <w:szCs w:val="26"/>
              </w:rPr>
              <w:t>name</w:t>
            </w:r>
          </w:p>
        </w:tc>
        <w:tc>
          <w:tcPr>
            <w:tcW w:w="1701" w:type="dxa"/>
            <w:shd w:val="clear" w:color="auto" w:fill="auto"/>
            <w:tcMar>
              <w:top w:w="100" w:type="dxa"/>
              <w:left w:w="100" w:type="dxa"/>
              <w:bottom w:w="100" w:type="dxa"/>
              <w:right w:w="100" w:type="dxa"/>
            </w:tcMar>
          </w:tcPr>
          <w:p w14:paraId="109B7D58" w14:textId="5C9B4F10"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110" w:type="dxa"/>
            <w:shd w:val="clear" w:color="auto" w:fill="auto"/>
            <w:tcMar>
              <w:top w:w="100" w:type="dxa"/>
              <w:left w:w="100" w:type="dxa"/>
              <w:bottom w:w="100" w:type="dxa"/>
              <w:right w:w="100" w:type="dxa"/>
            </w:tcMar>
          </w:tcPr>
          <w:p w14:paraId="38245F2D" w14:textId="148F72B9" w:rsidR="00C36084" w:rsidRPr="00BA2086" w:rsidRDefault="00640B13" w:rsidP="00BD5127">
            <w:pPr>
              <w:widowControl w:val="0"/>
              <w:spacing w:line="288" w:lineRule="auto"/>
              <w:rPr>
                <w:sz w:val="26"/>
                <w:szCs w:val="26"/>
              </w:rPr>
            </w:pPr>
            <w:r>
              <w:rPr>
                <w:sz w:val="26"/>
                <w:szCs w:val="26"/>
              </w:rPr>
              <w:t>Tên danh mục</w:t>
            </w:r>
          </w:p>
        </w:tc>
      </w:tr>
      <w:tr w:rsidR="00C36084" w:rsidRPr="00BA2086" w14:paraId="66F8C5FE" w14:textId="77777777" w:rsidTr="001A77F2">
        <w:trPr>
          <w:trHeight w:val="255"/>
        </w:trPr>
        <w:tc>
          <w:tcPr>
            <w:tcW w:w="704" w:type="dxa"/>
            <w:shd w:val="clear" w:color="auto" w:fill="auto"/>
            <w:tcMar>
              <w:top w:w="100" w:type="dxa"/>
              <w:left w:w="100" w:type="dxa"/>
              <w:bottom w:w="100" w:type="dxa"/>
              <w:right w:w="100" w:type="dxa"/>
            </w:tcMar>
          </w:tcPr>
          <w:p w14:paraId="2A96250D" w14:textId="77777777" w:rsidR="00C36084" w:rsidRPr="00BA2086" w:rsidRDefault="00C36084" w:rsidP="00BD5127">
            <w:pPr>
              <w:widowControl w:val="0"/>
              <w:spacing w:line="288" w:lineRule="auto"/>
              <w:rPr>
                <w:sz w:val="26"/>
                <w:szCs w:val="26"/>
              </w:rPr>
            </w:pPr>
            <w:r w:rsidRPr="00BA2086">
              <w:rPr>
                <w:sz w:val="26"/>
                <w:szCs w:val="26"/>
              </w:rPr>
              <w:t>3</w:t>
            </w:r>
          </w:p>
        </w:tc>
        <w:tc>
          <w:tcPr>
            <w:tcW w:w="2197" w:type="dxa"/>
            <w:shd w:val="clear" w:color="auto" w:fill="auto"/>
            <w:tcMar>
              <w:top w:w="100" w:type="dxa"/>
              <w:left w:w="100" w:type="dxa"/>
              <w:bottom w:w="100" w:type="dxa"/>
              <w:right w:w="100" w:type="dxa"/>
            </w:tcMar>
          </w:tcPr>
          <w:p w14:paraId="5D181C84"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701" w:type="dxa"/>
            <w:shd w:val="clear" w:color="auto" w:fill="auto"/>
            <w:tcMar>
              <w:top w:w="100" w:type="dxa"/>
              <w:left w:w="100" w:type="dxa"/>
              <w:bottom w:w="100" w:type="dxa"/>
              <w:right w:w="100" w:type="dxa"/>
            </w:tcMar>
          </w:tcPr>
          <w:p w14:paraId="010AE805" w14:textId="4ED23A75" w:rsidR="00C36084" w:rsidRPr="00BA2086" w:rsidRDefault="00640B13" w:rsidP="00BD5127">
            <w:pPr>
              <w:widowControl w:val="0"/>
              <w:spacing w:line="288" w:lineRule="auto"/>
              <w:rPr>
                <w:sz w:val="26"/>
                <w:szCs w:val="26"/>
              </w:rPr>
            </w:pPr>
            <w:r>
              <w:rPr>
                <w:sz w:val="26"/>
                <w:szCs w:val="26"/>
              </w:rPr>
              <w:t>text</w:t>
            </w:r>
          </w:p>
        </w:tc>
        <w:tc>
          <w:tcPr>
            <w:tcW w:w="4110" w:type="dxa"/>
            <w:shd w:val="clear" w:color="auto" w:fill="auto"/>
            <w:tcMar>
              <w:top w:w="100" w:type="dxa"/>
              <w:left w:w="100" w:type="dxa"/>
              <w:bottom w:w="100" w:type="dxa"/>
              <w:right w:w="100" w:type="dxa"/>
            </w:tcMar>
          </w:tcPr>
          <w:p w14:paraId="1A73C928" w14:textId="77777777" w:rsidR="00C36084" w:rsidRPr="00BA2086" w:rsidRDefault="00C36084" w:rsidP="00BD5127">
            <w:pPr>
              <w:widowControl w:val="0"/>
              <w:spacing w:line="288" w:lineRule="auto"/>
              <w:rPr>
                <w:sz w:val="26"/>
                <w:szCs w:val="26"/>
              </w:rPr>
            </w:pPr>
            <w:r w:rsidRPr="00BA2086">
              <w:rPr>
                <w:sz w:val="26"/>
                <w:szCs w:val="26"/>
              </w:rPr>
              <w:t>Mô tả danh mục</w:t>
            </w:r>
          </w:p>
        </w:tc>
      </w:tr>
      <w:tr w:rsidR="00C36084" w:rsidRPr="00BA2086" w14:paraId="050E1A30" w14:textId="77777777" w:rsidTr="001A77F2">
        <w:trPr>
          <w:trHeight w:val="276"/>
        </w:trPr>
        <w:tc>
          <w:tcPr>
            <w:tcW w:w="704" w:type="dxa"/>
            <w:shd w:val="clear" w:color="auto" w:fill="auto"/>
            <w:tcMar>
              <w:top w:w="100" w:type="dxa"/>
              <w:left w:w="100" w:type="dxa"/>
              <w:bottom w:w="100" w:type="dxa"/>
              <w:right w:w="100" w:type="dxa"/>
            </w:tcMar>
          </w:tcPr>
          <w:p w14:paraId="70D08B08" w14:textId="77777777" w:rsidR="00C36084" w:rsidRPr="00BA2086" w:rsidRDefault="00C36084" w:rsidP="00BD5127">
            <w:pPr>
              <w:widowControl w:val="0"/>
              <w:spacing w:line="288" w:lineRule="auto"/>
              <w:rPr>
                <w:sz w:val="26"/>
                <w:szCs w:val="26"/>
              </w:rPr>
            </w:pPr>
            <w:r w:rsidRPr="00BA2086">
              <w:rPr>
                <w:sz w:val="26"/>
                <w:szCs w:val="26"/>
              </w:rPr>
              <w:t>4</w:t>
            </w:r>
          </w:p>
        </w:tc>
        <w:tc>
          <w:tcPr>
            <w:tcW w:w="2197" w:type="dxa"/>
            <w:shd w:val="clear" w:color="auto" w:fill="auto"/>
            <w:tcMar>
              <w:top w:w="100" w:type="dxa"/>
              <w:left w:w="100" w:type="dxa"/>
              <w:bottom w:w="100" w:type="dxa"/>
              <w:right w:w="100" w:type="dxa"/>
            </w:tcMar>
          </w:tcPr>
          <w:p w14:paraId="0B72ADB1" w14:textId="77777777" w:rsidR="00C36084" w:rsidRPr="00BA2086" w:rsidRDefault="00C36084" w:rsidP="00BD5127">
            <w:pPr>
              <w:widowControl w:val="0"/>
              <w:spacing w:line="288" w:lineRule="auto"/>
              <w:rPr>
                <w:sz w:val="26"/>
                <w:szCs w:val="26"/>
              </w:rPr>
            </w:pPr>
            <w:r w:rsidRPr="00BA2086">
              <w:rPr>
                <w:sz w:val="26"/>
                <w:szCs w:val="26"/>
              </w:rPr>
              <w:t>image</w:t>
            </w:r>
          </w:p>
        </w:tc>
        <w:tc>
          <w:tcPr>
            <w:tcW w:w="1701" w:type="dxa"/>
            <w:shd w:val="clear" w:color="auto" w:fill="auto"/>
            <w:tcMar>
              <w:top w:w="100" w:type="dxa"/>
              <w:left w:w="100" w:type="dxa"/>
              <w:bottom w:w="100" w:type="dxa"/>
              <w:right w:w="100" w:type="dxa"/>
            </w:tcMar>
          </w:tcPr>
          <w:p w14:paraId="497E1579" w14:textId="7CE5123B" w:rsidR="00C36084" w:rsidRPr="00BA2086" w:rsidRDefault="00C36084" w:rsidP="00BD5127">
            <w:pPr>
              <w:widowControl w:val="0"/>
              <w:spacing w:line="288" w:lineRule="auto"/>
              <w:rPr>
                <w:sz w:val="26"/>
                <w:szCs w:val="26"/>
              </w:rPr>
            </w:pPr>
            <w:r w:rsidRPr="00BA2086">
              <w:rPr>
                <w:sz w:val="26"/>
                <w:szCs w:val="26"/>
              </w:rPr>
              <w:t>varchar(</w:t>
            </w:r>
            <w:r w:rsidR="001A77F2">
              <w:rPr>
                <w:sz w:val="26"/>
                <w:szCs w:val="26"/>
              </w:rPr>
              <w:t>100</w:t>
            </w:r>
            <w:r w:rsidRPr="00BA2086">
              <w:rPr>
                <w:sz w:val="26"/>
                <w:szCs w:val="26"/>
              </w:rPr>
              <w:t>)</w:t>
            </w:r>
          </w:p>
        </w:tc>
        <w:tc>
          <w:tcPr>
            <w:tcW w:w="4110" w:type="dxa"/>
            <w:shd w:val="clear" w:color="auto" w:fill="auto"/>
            <w:tcMar>
              <w:top w:w="100" w:type="dxa"/>
              <w:left w:w="100" w:type="dxa"/>
              <w:bottom w:w="100" w:type="dxa"/>
              <w:right w:w="100" w:type="dxa"/>
            </w:tcMar>
          </w:tcPr>
          <w:p w14:paraId="050AA950" w14:textId="77777777" w:rsidR="00C36084" w:rsidRPr="00BA2086" w:rsidRDefault="00C36084" w:rsidP="00BD5127">
            <w:pPr>
              <w:widowControl w:val="0"/>
              <w:spacing w:line="288" w:lineRule="auto"/>
              <w:rPr>
                <w:sz w:val="26"/>
                <w:szCs w:val="26"/>
              </w:rPr>
            </w:pPr>
            <w:r w:rsidRPr="00BA2086">
              <w:rPr>
                <w:sz w:val="26"/>
                <w:szCs w:val="26"/>
              </w:rPr>
              <w:t>Đường dẫn hình ảnh danh mục</w:t>
            </w:r>
          </w:p>
        </w:tc>
      </w:tr>
      <w:tr w:rsidR="00C36084" w:rsidRPr="00BA2086" w14:paraId="19C7720A" w14:textId="77777777" w:rsidTr="001A77F2">
        <w:trPr>
          <w:trHeight w:val="279"/>
        </w:trPr>
        <w:tc>
          <w:tcPr>
            <w:tcW w:w="704" w:type="dxa"/>
            <w:shd w:val="clear" w:color="auto" w:fill="auto"/>
            <w:tcMar>
              <w:top w:w="100" w:type="dxa"/>
              <w:left w:w="100" w:type="dxa"/>
              <w:bottom w:w="100" w:type="dxa"/>
              <w:right w:w="100" w:type="dxa"/>
            </w:tcMar>
          </w:tcPr>
          <w:p w14:paraId="090F58CA" w14:textId="77777777" w:rsidR="00C36084" w:rsidRPr="00BA2086" w:rsidRDefault="00C36084" w:rsidP="00BD5127">
            <w:pPr>
              <w:widowControl w:val="0"/>
              <w:spacing w:line="288" w:lineRule="auto"/>
              <w:rPr>
                <w:sz w:val="26"/>
                <w:szCs w:val="26"/>
              </w:rPr>
            </w:pPr>
            <w:r w:rsidRPr="00BA2086">
              <w:rPr>
                <w:sz w:val="26"/>
                <w:szCs w:val="26"/>
              </w:rPr>
              <w:t>5</w:t>
            </w:r>
          </w:p>
        </w:tc>
        <w:tc>
          <w:tcPr>
            <w:tcW w:w="2197" w:type="dxa"/>
            <w:shd w:val="clear" w:color="auto" w:fill="auto"/>
            <w:tcMar>
              <w:top w:w="100" w:type="dxa"/>
              <w:left w:w="100" w:type="dxa"/>
              <w:bottom w:w="100" w:type="dxa"/>
              <w:right w:w="100" w:type="dxa"/>
            </w:tcMar>
          </w:tcPr>
          <w:p w14:paraId="2CCDFD73" w14:textId="33C7B31A" w:rsidR="00C36084" w:rsidRPr="00BA2086" w:rsidRDefault="00C36084" w:rsidP="00BD5127">
            <w:pPr>
              <w:widowControl w:val="0"/>
              <w:spacing w:line="288" w:lineRule="auto"/>
              <w:rPr>
                <w:sz w:val="26"/>
                <w:szCs w:val="26"/>
              </w:rPr>
            </w:pPr>
            <w:r w:rsidRPr="00BA2086">
              <w:rPr>
                <w:sz w:val="26"/>
                <w:szCs w:val="26"/>
              </w:rPr>
              <w:t>s</w:t>
            </w:r>
            <w:r w:rsidR="001A77F2">
              <w:rPr>
                <w:sz w:val="26"/>
                <w:szCs w:val="26"/>
              </w:rPr>
              <w:t>lug</w:t>
            </w:r>
          </w:p>
        </w:tc>
        <w:tc>
          <w:tcPr>
            <w:tcW w:w="1701" w:type="dxa"/>
            <w:shd w:val="clear" w:color="auto" w:fill="auto"/>
            <w:tcMar>
              <w:top w:w="100" w:type="dxa"/>
              <w:left w:w="100" w:type="dxa"/>
              <w:bottom w:w="100" w:type="dxa"/>
              <w:right w:w="100" w:type="dxa"/>
            </w:tcMar>
          </w:tcPr>
          <w:p w14:paraId="7580E3DD" w14:textId="02771EDD" w:rsidR="00C36084" w:rsidRPr="00BA2086" w:rsidRDefault="001A77F2" w:rsidP="00BD5127">
            <w:pPr>
              <w:widowControl w:val="0"/>
              <w:spacing w:line="288" w:lineRule="auto"/>
              <w:rPr>
                <w:sz w:val="26"/>
                <w:szCs w:val="26"/>
              </w:rPr>
            </w:pPr>
            <w:r>
              <w:rPr>
                <w:sz w:val="26"/>
                <w:szCs w:val="26"/>
              </w:rPr>
              <w:t>varchar(100)</w:t>
            </w:r>
          </w:p>
        </w:tc>
        <w:tc>
          <w:tcPr>
            <w:tcW w:w="4110" w:type="dxa"/>
            <w:shd w:val="clear" w:color="auto" w:fill="auto"/>
            <w:tcMar>
              <w:top w:w="100" w:type="dxa"/>
              <w:left w:w="100" w:type="dxa"/>
              <w:bottom w:w="100" w:type="dxa"/>
              <w:right w:w="100" w:type="dxa"/>
            </w:tcMar>
          </w:tcPr>
          <w:p w14:paraId="6CB2933D" w14:textId="41C625E9" w:rsidR="009E6390" w:rsidRPr="009E6390" w:rsidRDefault="001A77F2" w:rsidP="009E6390">
            <w:pPr>
              <w:widowControl w:val="0"/>
              <w:spacing w:line="288" w:lineRule="auto"/>
              <w:rPr>
                <w:sz w:val="26"/>
                <w:szCs w:val="26"/>
              </w:rPr>
            </w:pPr>
            <w:r w:rsidRPr="00BA2086">
              <w:rPr>
                <w:sz w:val="26"/>
                <w:szCs w:val="26"/>
              </w:rPr>
              <w:t>Chuỗi ký tự ngắn gọn</w:t>
            </w:r>
            <w:r>
              <w:rPr>
                <w:sz w:val="26"/>
                <w:szCs w:val="26"/>
              </w:rPr>
              <w:t xml:space="preserve"> của tên danh mục</w:t>
            </w:r>
            <w:r w:rsidRPr="00BA2086">
              <w:rPr>
                <w:sz w:val="26"/>
                <w:szCs w:val="26"/>
              </w:rPr>
              <w:t xml:space="preserve"> </w:t>
            </w:r>
          </w:p>
        </w:tc>
      </w:tr>
      <w:tr w:rsidR="00C36084" w:rsidRPr="00BA2086" w14:paraId="0B42C719" w14:textId="77777777" w:rsidTr="001A77F2">
        <w:trPr>
          <w:trHeight w:val="315"/>
        </w:trPr>
        <w:tc>
          <w:tcPr>
            <w:tcW w:w="704" w:type="dxa"/>
            <w:shd w:val="clear" w:color="auto" w:fill="auto"/>
            <w:tcMar>
              <w:top w:w="100" w:type="dxa"/>
              <w:left w:w="100" w:type="dxa"/>
              <w:bottom w:w="100" w:type="dxa"/>
              <w:right w:w="100" w:type="dxa"/>
            </w:tcMar>
          </w:tcPr>
          <w:p w14:paraId="136EAC3F" w14:textId="77777777" w:rsidR="00C36084" w:rsidRPr="00BA2086" w:rsidRDefault="00C36084" w:rsidP="00BD5127">
            <w:pPr>
              <w:widowControl w:val="0"/>
              <w:spacing w:line="288" w:lineRule="auto"/>
              <w:rPr>
                <w:sz w:val="26"/>
                <w:szCs w:val="26"/>
              </w:rPr>
            </w:pPr>
            <w:r w:rsidRPr="00BA2086">
              <w:rPr>
                <w:sz w:val="26"/>
                <w:szCs w:val="26"/>
              </w:rPr>
              <w:t>6</w:t>
            </w:r>
          </w:p>
        </w:tc>
        <w:tc>
          <w:tcPr>
            <w:tcW w:w="2197" w:type="dxa"/>
            <w:shd w:val="clear" w:color="auto" w:fill="auto"/>
            <w:tcMar>
              <w:top w:w="100" w:type="dxa"/>
              <w:left w:w="100" w:type="dxa"/>
              <w:bottom w:w="100" w:type="dxa"/>
              <w:right w:w="100" w:type="dxa"/>
            </w:tcMar>
          </w:tcPr>
          <w:p w14:paraId="17D2B2B9" w14:textId="34361942" w:rsidR="00C36084" w:rsidRPr="00BA2086" w:rsidRDefault="00C36084" w:rsidP="00BD5127">
            <w:pPr>
              <w:widowControl w:val="0"/>
              <w:spacing w:line="288" w:lineRule="auto"/>
              <w:rPr>
                <w:sz w:val="26"/>
                <w:szCs w:val="26"/>
              </w:rPr>
            </w:pPr>
            <w:r w:rsidRPr="00BA2086">
              <w:rPr>
                <w:sz w:val="26"/>
                <w:szCs w:val="26"/>
              </w:rPr>
              <w:t>s</w:t>
            </w:r>
            <w:r w:rsidR="001A77F2">
              <w:rPr>
                <w:sz w:val="26"/>
                <w:szCs w:val="26"/>
              </w:rPr>
              <w:t>tatus</w:t>
            </w:r>
          </w:p>
        </w:tc>
        <w:tc>
          <w:tcPr>
            <w:tcW w:w="1701" w:type="dxa"/>
            <w:shd w:val="clear" w:color="auto" w:fill="auto"/>
            <w:tcMar>
              <w:top w:w="100" w:type="dxa"/>
              <w:left w:w="100" w:type="dxa"/>
              <w:bottom w:w="100" w:type="dxa"/>
              <w:right w:w="100" w:type="dxa"/>
            </w:tcMar>
          </w:tcPr>
          <w:p w14:paraId="091F21C7" w14:textId="140E17CA" w:rsidR="00C36084" w:rsidRPr="00BA2086" w:rsidRDefault="001A77F2" w:rsidP="00BD5127">
            <w:pPr>
              <w:widowControl w:val="0"/>
              <w:spacing w:line="288" w:lineRule="auto"/>
              <w:rPr>
                <w:sz w:val="26"/>
                <w:szCs w:val="26"/>
              </w:rPr>
            </w:pPr>
            <w:r>
              <w:rPr>
                <w:sz w:val="26"/>
                <w:szCs w:val="26"/>
              </w:rPr>
              <w:t>int(2)</w:t>
            </w:r>
          </w:p>
        </w:tc>
        <w:tc>
          <w:tcPr>
            <w:tcW w:w="4110" w:type="dxa"/>
            <w:shd w:val="clear" w:color="auto" w:fill="auto"/>
            <w:tcMar>
              <w:top w:w="100" w:type="dxa"/>
              <w:left w:w="100" w:type="dxa"/>
              <w:bottom w:w="100" w:type="dxa"/>
              <w:right w:w="100" w:type="dxa"/>
            </w:tcMar>
          </w:tcPr>
          <w:p w14:paraId="0A5F761C" w14:textId="69A9442B" w:rsidR="00C36084" w:rsidRPr="00BA2086" w:rsidRDefault="001A77F2" w:rsidP="00BD5127">
            <w:pPr>
              <w:widowControl w:val="0"/>
              <w:spacing w:line="288" w:lineRule="auto"/>
              <w:rPr>
                <w:sz w:val="26"/>
                <w:szCs w:val="26"/>
              </w:rPr>
            </w:pPr>
            <w:r w:rsidRPr="00BA2086">
              <w:rPr>
                <w:sz w:val="26"/>
                <w:szCs w:val="26"/>
              </w:rPr>
              <w:t>Mã trạng thái danh mục</w:t>
            </w:r>
          </w:p>
        </w:tc>
      </w:tr>
    </w:tbl>
    <w:p w14:paraId="700B8B78" w14:textId="77777777" w:rsidR="008302A7" w:rsidRDefault="008302A7" w:rsidP="008302A7">
      <w:pPr>
        <w:rPr>
          <w:lang w:eastAsia="en-US"/>
        </w:rPr>
      </w:pPr>
    </w:p>
    <w:p w14:paraId="00E5DC77" w14:textId="2C3E38BC" w:rsidR="00C73AB6" w:rsidRPr="00C73AB6" w:rsidRDefault="00D273F8" w:rsidP="00C73AB6">
      <w:pPr>
        <w:ind w:firstLine="567"/>
        <w:jc w:val="both"/>
        <w:rPr>
          <w:sz w:val="26"/>
          <w:szCs w:val="26"/>
          <w:lang w:eastAsia="en-US"/>
        </w:rPr>
      </w:pPr>
      <w:r w:rsidRPr="00C73AB6">
        <w:rPr>
          <w:sz w:val="26"/>
          <w:szCs w:val="26"/>
          <w:lang w:eastAsia="en-US"/>
        </w:rPr>
        <w:t>Lớp categories lưu trữ những thông tin về danh mục</w:t>
      </w:r>
      <w:r w:rsidR="00C73AB6" w:rsidRPr="00C73AB6">
        <w:rPr>
          <w:sz w:val="26"/>
          <w:szCs w:val="26"/>
          <w:lang w:eastAsia="en-US"/>
        </w:rPr>
        <w:t xml:space="preserve"> của</w:t>
      </w:r>
      <w:r w:rsidRPr="00C73AB6">
        <w:rPr>
          <w:sz w:val="26"/>
          <w:szCs w:val="26"/>
          <w:lang w:eastAsia="en-US"/>
        </w:rPr>
        <w:t xml:space="preserve"> sản phẩm được hiển thị ở trang chủ website</w:t>
      </w:r>
      <w:r w:rsidR="00C73AB6" w:rsidRPr="00C73AB6">
        <w:rPr>
          <w:sz w:val="26"/>
          <w:szCs w:val="26"/>
          <w:lang w:eastAsia="en-US"/>
        </w:rPr>
        <w:t>, giúp cho việc tìm kiếm và lọc sản phẩm của người dùng được chính xác hơn, lớp này gồm có 2 phương thức là new_category() để thêm mới danh mục sản phẩm, update_category($category_id) dùng để chỉnh sửa thông tin của danh mục kèm theo cập nhật trạng thái của danh mục.</w:t>
      </w:r>
    </w:p>
    <w:p w14:paraId="7ABD94C6" w14:textId="420D7AF7" w:rsidR="00C73AB6" w:rsidRPr="00C73AB6" w:rsidRDefault="00C73AB6" w:rsidP="00C73AB6">
      <w:pPr>
        <w:ind w:firstLine="567"/>
        <w:jc w:val="both"/>
        <w:rPr>
          <w:lang w:eastAsia="en-US"/>
        </w:rPr>
      </w:pPr>
      <w:r>
        <w:rPr>
          <w:b/>
          <w:sz w:val="26"/>
          <w:szCs w:val="26"/>
        </w:rPr>
        <w:br w:type="page"/>
      </w:r>
    </w:p>
    <w:p w14:paraId="3ECB2366" w14:textId="57553420" w:rsidR="00E27623" w:rsidRPr="00BA2086" w:rsidRDefault="00C36084" w:rsidP="00C82C07">
      <w:pPr>
        <w:spacing w:before="120" w:line="288" w:lineRule="auto"/>
        <w:outlineLvl w:val="3"/>
        <w:rPr>
          <w:b/>
          <w:sz w:val="26"/>
          <w:szCs w:val="26"/>
        </w:rPr>
      </w:pPr>
      <w:r w:rsidRPr="00BA2086">
        <w:rPr>
          <w:b/>
          <w:sz w:val="26"/>
          <w:szCs w:val="26"/>
        </w:rPr>
        <w:t>2.3.5 Lớp brand</w:t>
      </w:r>
    </w:p>
    <w:p w14:paraId="33A2E8F5" w14:textId="2429616A" w:rsidR="00E27623" w:rsidRDefault="00D44F05" w:rsidP="00E27623">
      <w:pPr>
        <w:keepNext/>
        <w:spacing w:line="288" w:lineRule="auto"/>
        <w:jc w:val="center"/>
      </w:pPr>
      <w:r w:rsidRPr="00D44F05">
        <w:rPr>
          <w:noProof/>
        </w:rPr>
        <w:drawing>
          <wp:inline distT="0" distB="0" distL="0" distR="0" wp14:anchorId="628AD947" wp14:editId="63A27E33">
            <wp:extent cx="2003028" cy="1962150"/>
            <wp:effectExtent l="0" t="0" r="0" b="0"/>
            <wp:docPr id="1113495140" name="Picture 1" descr="A close-up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5140" name="Picture 1" descr="A close-up of a brand&#10;&#10;AI-generated content may be incorrect."/>
                    <pic:cNvPicPr/>
                  </pic:nvPicPr>
                  <pic:blipFill>
                    <a:blip r:embed="rId31"/>
                    <a:stretch>
                      <a:fillRect/>
                    </a:stretch>
                  </pic:blipFill>
                  <pic:spPr>
                    <a:xfrm>
                      <a:off x="0" y="0"/>
                      <a:ext cx="2006720" cy="1965767"/>
                    </a:xfrm>
                    <a:prstGeom prst="rect">
                      <a:avLst/>
                    </a:prstGeom>
                  </pic:spPr>
                </pic:pic>
              </a:graphicData>
            </a:graphic>
          </wp:inline>
        </w:drawing>
      </w:r>
    </w:p>
    <w:p w14:paraId="6E17D36C" w14:textId="5CC7E92F" w:rsidR="00C36084" w:rsidRPr="00BA2086" w:rsidRDefault="00E27623" w:rsidP="00E27623">
      <w:pPr>
        <w:pStyle w:val="Caption"/>
        <w:rPr>
          <w:b/>
        </w:rPr>
      </w:pPr>
      <w:bookmarkStart w:id="85" w:name="_Toc196282105"/>
      <w:r>
        <w:t xml:space="preserve">Hình </w:t>
      </w:r>
      <w:fldSimple w:instr=" SEQ Hình \* ARABIC ">
        <w:r w:rsidR="00CF71CE">
          <w:rPr>
            <w:noProof/>
          </w:rPr>
          <w:t>8</w:t>
        </w:r>
      </w:fldSimple>
      <w:r w:rsidR="00A421E9">
        <w:t>.</w:t>
      </w:r>
      <w:r>
        <w:t xml:space="preserve"> Lớp brands</w:t>
      </w:r>
      <w:bookmarkEnd w:id="85"/>
    </w:p>
    <w:p w14:paraId="47539635" w14:textId="065F7983" w:rsidR="00966582" w:rsidRDefault="00966582" w:rsidP="008302A7">
      <w:pPr>
        <w:pStyle w:val="Caption"/>
        <w:spacing w:after="0"/>
      </w:pPr>
      <w:bookmarkStart w:id="86" w:name="_Toc194359824"/>
      <w:bookmarkStart w:id="87" w:name="_Toc196289013"/>
      <w:r>
        <w:t xml:space="preserve">Bảng </w:t>
      </w:r>
      <w:fldSimple w:instr=" SEQ Bảng \* ARABIC ">
        <w:r w:rsidR="00CF71CE">
          <w:rPr>
            <w:noProof/>
          </w:rPr>
          <w:t>6</w:t>
        </w:r>
      </w:fldSimple>
      <w:r w:rsidR="00D924BE">
        <w:t>.</w:t>
      </w:r>
      <w:r>
        <w:t xml:space="preserve"> </w:t>
      </w:r>
      <w:r w:rsidRPr="00BA2086">
        <w:rPr>
          <w:bCs/>
        </w:rPr>
        <w:t>Mô tả thuộc tính lớp brands</w:t>
      </w:r>
      <w:bookmarkEnd w:id="86"/>
      <w:bookmarkEnd w:id="87"/>
    </w:p>
    <w:tbl>
      <w:tblPr>
        <w:tblW w:w="8996"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843"/>
        <w:gridCol w:w="1559"/>
        <w:gridCol w:w="4820"/>
      </w:tblGrid>
      <w:tr w:rsidR="00C36084" w:rsidRPr="00BA2086" w14:paraId="165E03DF" w14:textId="77777777" w:rsidTr="00665738">
        <w:tc>
          <w:tcPr>
            <w:tcW w:w="774" w:type="dxa"/>
            <w:shd w:val="clear" w:color="auto" w:fill="auto"/>
            <w:tcMar>
              <w:top w:w="100" w:type="dxa"/>
              <w:left w:w="100" w:type="dxa"/>
              <w:bottom w:w="100" w:type="dxa"/>
              <w:right w:w="100" w:type="dxa"/>
            </w:tcMar>
          </w:tcPr>
          <w:p w14:paraId="2087EA7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3" w:type="dxa"/>
            <w:shd w:val="clear" w:color="auto" w:fill="auto"/>
            <w:tcMar>
              <w:top w:w="100" w:type="dxa"/>
              <w:left w:w="100" w:type="dxa"/>
              <w:bottom w:w="100" w:type="dxa"/>
              <w:right w:w="100" w:type="dxa"/>
            </w:tcMar>
          </w:tcPr>
          <w:p w14:paraId="193B4BE0"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559" w:type="dxa"/>
            <w:shd w:val="clear" w:color="auto" w:fill="auto"/>
            <w:tcMar>
              <w:top w:w="100" w:type="dxa"/>
              <w:left w:w="100" w:type="dxa"/>
              <w:bottom w:w="100" w:type="dxa"/>
              <w:right w:w="100" w:type="dxa"/>
            </w:tcMar>
          </w:tcPr>
          <w:p w14:paraId="12DA860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820" w:type="dxa"/>
            <w:shd w:val="clear" w:color="auto" w:fill="auto"/>
            <w:tcMar>
              <w:top w:w="100" w:type="dxa"/>
              <w:left w:w="100" w:type="dxa"/>
              <w:bottom w:w="100" w:type="dxa"/>
              <w:right w:w="100" w:type="dxa"/>
            </w:tcMar>
          </w:tcPr>
          <w:p w14:paraId="6454701D"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C53DB36" w14:textId="77777777" w:rsidTr="00665738">
        <w:tc>
          <w:tcPr>
            <w:tcW w:w="774" w:type="dxa"/>
            <w:shd w:val="clear" w:color="auto" w:fill="auto"/>
            <w:tcMar>
              <w:top w:w="100" w:type="dxa"/>
              <w:left w:w="100" w:type="dxa"/>
              <w:bottom w:w="100" w:type="dxa"/>
              <w:right w:w="100" w:type="dxa"/>
            </w:tcMar>
          </w:tcPr>
          <w:p w14:paraId="2FC734BD" w14:textId="77777777" w:rsidR="00C36084" w:rsidRPr="00BA2086" w:rsidRDefault="00C36084" w:rsidP="00BD5127">
            <w:pPr>
              <w:widowControl w:val="0"/>
              <w:spacing w:line="288" w:lineRule="auto"/>
              <w:rPr>
                <w:sz w:val="26"/>
                <w:szCs w:val="26"/>
              </w:rPr>
            </w:pPr>
            <w:r w:rsidRPr="00BA2086">
              <w:rPr>
                <w:sz w:val="26"/>
                <w:szCs w:val="26"/>
              </w:rPr>
              <w:t>1</w:t>
            </w:r>
          </w:p>
        </w:tc>
        <w:tc>
          <w:tcPr>
            <w:tcW w:w="1843" w:type="dxa"/>
            <w:shd w:val="clear" w:color="auto" w:fill="auto"/>
            <w:tcMar>
              <w:top w:w="100" w:type="dxa"/>
              <w:left w:w="100" w:type="dxa"/>
              <w:bottom w:w="100" w:type="dxa"/>
              <w:right w:w="100" w:type="dxa"/>
            </w:tcMar>
          </w:tcPr>
          <w:p w14:paraId="083F0F61" w14:textId="3D429138" w:rsidR="00C36084" w:rsidRPr="00BA2086" w:rsidRDefault="00640B13" w:rsidP="00BD5127">
            <w:pPr>
              <w:widowControl w:val="0"/>
              <w:spacing w:line="288" w:lineRule="auto"/>
              <w:rPr>
                <w:sz w:val="26"/>
                <w:szCs w:val="26"/>
              </w:rPr>
            </w:pPr>
            <w:r>
              <w:rPr>
                <w:sz w:val="26"/>
                <w:szCs w:val="26"/>
              </w:rPr>
              <w:t>brand_</w:t>
            </w:r>
            <w:r w:rsidR="00C36084" w:rsidRPr="00BA2086">
              <w:rPr>
                <w:sz w:val="26"/>
                <w:szCs w:val="26"/>
              </w:rPr>
              <w:t>id</w:t>
            </w:r>
            <w:r w:rsidR="001A77F2">
              <w:rPr>
                <w:sz w:val="26"/>
                <w:szCs w:val="26"/>
              </w:rPr>
              <w:t xml:space="preserve"> {PK}</w:t>
            </w:r>
          </w:p>
        </w:tc>
        <w:tc>
          <w:tcPr>
            <w:tcW w:w="1559" w:type="dxa"/>
            <w:shd w:val="clear" w:color="auto" w:fill="auto"/>
            <w:tcMar>
              <w:top w:w="100" w:type="dxa"/>
              <w:left w:w="100" w:type="dxa"/>
              <w:bottom w:w="100" w:type="dxa"/>
              <w:right w:w="100" w:type="dxa"/>
            </w:tcMar>
          </w:tcPr>
          <w:p w14:paraId="763DB21C" w14:textId="509075FA" w:rsidR="00C36084" w:rsidRPr="00BA2086" w:rsidRDefault="001A77F2" w:rsidP="00BD5127">
            <w:pPr>
              <w:widowControl w:val="0"/>
              <w:spacing w:line="288" w:lineRule="auto"/>
              <w:rPr>
                <w:sz w:val="26"/>
                <w:szCs w:val="26"/>
              </w:rPr>
            </w:pPr>
            <w:r>
              <w:rPr>
                <w:sz w:val="26"/>
                <w:szCs w:val="26"/>
              </w:rPr>
              <w:t>i</w:t>
            </w:r>
            <w:r w:rsidR="00C36084" w:rsidRPr="00BA2086">
              <w:rPr>
                <w:sz w:val="26"/>
                <w:szCs w:val="26"/>
              </w:rPr>
              <w:t>nt</w:t>
            </w:r>
            <w:r>
              <w:rPr>
                <w:sz w:val="26"/>
                <w:szCs w:val="26"/>
              </w:rPr>
              <w:t>(11)</w:t>
            </w:r>
          </w:p>
        </w:tc>
        <w:tc>
          <w:tcPr>
            <w:tcW w:w="4820" w:type="dxa"/>
            <w:shd w:val="clear" w:color="auto" w:fill="auto"/>
            <w:tcMar>
              <w:top w:w="100" w:type="dxa"/>
              <w:left w:w="100" w:type="dxa"/>
              <w:bottom w:w="100" w:type="dxa"/>
              <w:right w:w="100" w:type="dxa"/>
            </w:tcMar>
          </w:tcPr>
          <w:p w14:paraId="37E6CD04" w14:textId="70AC3C97" w:rsidR="00C36084" w:rsidRPr="00BA2086" w:rsidRDefault="00C36084" w:rsidP="00BD5127">
            <w:pPr>
              <w:widowControl w:val="0"/>
              <w:spacing w:line="288" w:lineRule="auto"/>
              <w:rPr>
                <w:sz w:val="26"/>
                <w:szCs w:val="26"/>
              </w:rPr>
            </w:pPr>
            <w:r w:rsidRPr="00BA2086">
              <w:rPr>
                <w:sz w:val="26"/>
                <w:szCs w:val="26"/>
              </w:rPr>
              <w:t xml:space="preserve">Mã </w:t>
            </w:r>
            <w:r w:rsidR="00665738">
              <w:rPr>
                <w:sz w:val="26"/>
                <w:szCs w:val="26"/>
              </w:rPr>
              <w:t>thương hiệu</w:t>
            </w:r>
          </w:p>
        </w:tc>
      </w:tr>
      <w:tr w:rsidR="00C36084" w:rsidRPr="00BA2086" w14:paraId="337B33C5" w14:textId="77777777" w:rsidTr="00665738">
        <w:tc>
          <w:tcPr>
            <w:tcW w:w="774" w:type="dxa"/>
            <w:shd w:val="clear" w:color="auto" w:fill="auto"/>
            <w:tcMar>
              <w:top w:w="100" w:type="dxa"/>
              <w:left w:w="100" w:type="dxa"/>
              <w:bottom w:w="100" w:type="dxa"/>
              <w:right w:w="100" w:type="dxa"/>
            </w:tcMar>
          </w:tcPr>
          <w:p w14:paraId="280D6868" w14:textId="77777777" w:rsidR="00C36084" w:rsidRPr="00BA2086" w:rsidRDefault="00C36084" w:rsidP="00BD5127">
            <w:pPr>
              <w:widowControl w:val="0"/>
              <w:spacing w:line="288" w:lineRule="auto"/>
              <w:rPr>
                <w:sz w:val="26"/>
                <w:szCs w:val="26"/>
              </w:rPr>
            </w:pPr>
            <w:r w:rsidRPr="00BA2086">
              <w:rPr>
                <w:sz w:val="26"/>
                <w:szCs w:val="26"/>
              </w:rPr>
              <w:t>2</w:t>
            </w:r>
          </w:p>
        </w:tc>
        <w:tc>
          <w:tcPr>
            <w:tcW w:w="1843" w:type="dxa"/>
            <w:shd w:val="clear" w:color="auto" w:fill="auto"/>
            <w:tcMar>
              <w:top w:w="100" w:type="dxa"/>
              <w:left w:w="100" w:type="dxa"/>
              <w:bottom w:w="100" w:type="dxa"/>
              <w:right w:w="100" w:type="dxa"/>
            </w:tcMar>
          </w:tcPr>
          <w:p w14:paraId="256B23B1" w14:textId="70AD73F4" w:rsidR="00C36084" w:rsidRPr="00BA2086" w:rsidRDefault="00640B13" w:rsidP="00BD5127">
            <w:pPr>
              <w:widowControl w:val="0"/>
              <w:spacing w:line="288" w:lineRule="auto"/>
              <w:rPr>
                <w:sz w:val="26"/>
                <w:szCs w:val="26"/>
              </w:rPr>
            </w:pPr>
            <w:r>
              <w:rPr>
                <w:sz w:val="26"/>
                <w:szCs w:val="26"/>
              </w:rPr>
              <w:t>name</w:t>
            </w:r>
          </w:p>
        </w:tc>
        <w:tc>
          <w:tcPr>
            <w:tcW w:w="1559" w:type="dxa"/>
            <w:shd w:val="clear" w:color="auto" w:fill="auto"/>
            <w:tcMar>
              <w:top w:w="100" w:type="dxa"/>
              <w:left w:w="100" w:type="dxa"/>
              <w:bottom w:w="100" w:type="dxa"/>
              <w:right w:w="100" w:type="dxa"/>
            </w:tcMar>
          </w:tcPr>
          <w:p w14:paraId="1A4502D6" w14:textId="3024E17F"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820" w:type="dxa"/>
            <w:shd w:val="clear" w:color="auto" w:fill="auto"/>
            <w:tcMar>
              <w:top w:w="100" w:type="dxa"/>
              <w:left w:w="100" w:type="dxa"/>
              <w:bottom w:w="100" w:type="dxa"/>
              <w:right w:w="100" w:type="dxa"/>
            </w:tcMar>
          </w:tcPr>
          <w:p w14:paraId="648A94CC" w14:textId="2C7743B2" w:rsidR="00C36084" w:rsidRPr="00BA2086" w:rsidRDefault="00C36084" w:rsidP="00BD5127">
            <w:pPr>
              <w:widowControl w:val="0"/>
              <w:spacing w:line="288" w:lineRule="auto"/>
              <w:rPr>
                <w:sz w:val="26"/>
                <w:szCs w:val="26"/>
              </w:rPr>
            </w:pPr>
            <w:r w:rsidRPr="00BA2086">
              <w:rPr>
                <w:sz w:val="26"/>
                <w:szCs w:val="26"/>
              </w:rPr>
              <w:t>T</w:t>
            </w:r>
            <w:r w:rsidR="00640B13">
              <w:rPr>
                <w:sz w:val="26"/>
                <w:szCs w:val="26"/>
              </w:rPr>
              <w:t>ên</w:t>
            </w:r>
            <w:r w:rsidRPr="00BA2086">
              <w:rPr>
                <w:sz w:val="26"/>
                <w:szCs w:val="26"/>
              </w:rPr>
              <w:t xml:space="preserve"> </w:t>
            </w:r>
            <w:r w:rsidR="00665738">
              <w:rPr>
                <w:sz w:val="26"/>
                <w:szCs w:val="26"/>
              </w:rPr>
              <w:t>thương hiệu</w:t>
            </w:r>
          </w:p>
        </w:tc>
      </w:tr>
      <w:tr w:rsidR="00C36084" w:rsidRPr="00BA2086" w14:paraId="34272133" w14:textId="77777777" w:rsidTr="00665738">
        <w:tc>
          <w:tcPr>
            <w:tcW w:w="774" w:type="dxa"/>
            <w:shd w:val="clear" w:color="auto" w:fill="auto"/>
            <w:tcMar>
              <w:top w:w="100" w:type="dxa"/>
              <w:left w:w="100" w:type="dxa"/>
              <w:bottom w:w="100" w:type="dxa"/>
              <w:right w:w="100" w:type="dxa"/>
            </w:tcMar>
          </w:tcPr>
          <w:p w14:paraId="187DE85B" w14:textId="77777777" w:rsidR="00C36084" w:rsidRPr="00BA2086" w:rsidRDefault="00C36084" w:rsidP="00BD5127">
            <w:pPr>
              <w:widowControl w:val="0"/>
              <w:spacing w:line="288" w:lineRule="auto"/>
              <w:rPr>
                <w:sz w:val="26"/>
                <w:szCs w:val="26"/>
              </w:rPr>
            </w:pPr>
            <w:r w:rsidRPr="00BA2086">
              <w:rPr>
                <w:sz w:val="26"/>
                <w:szCs w:val="26"/>
              </w:rPr>
              <w:t>3</w:t>
            </w:r>
          </w:p>
        </w:tc>
        <w:tc>
          <w:tcPr>
            <w:tcW w:w="1843" w:type="dxa"/>
            <w:shd w:val="clear" w:color="auto" w:fill="auto"/>
            <w:tcMar>
              <w:top w:w="100" w:type="dxa"/>
              <w:left w:w="100" w:type="dxa"/>
              <w:bottom w:w="100" w:type="dxa"/>
              <w:right w:w="100" w:type="dxa"/>
            </w:tcMar>
          </w:tcPr>
          <w:p w14:paraId="3147B218"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559" w:type="dxa"/>
            <w:shd w:val="clear" w:color="auto" w:fill="auto"/>
            <w:tcMar>
              <w:top w:w="100" w:type="dxa"/>
              <w:left w:w="100" w:type="dxa"/>
              <w:bottom w:w="100" w:type="dxa"/>
              <w:right w:w="100" w:type="dxa"/>
            </w:tcMar>
          </w:tcPr>
          <w:p w14:paraId="2687FDB0" w14:textId="433E9339" w:rsidR="00C36084" w:rsidRPr="00BA2086" w:rsidRDefault="00640B13" w:rsidP="00BD5127">
            <w:pPr>
              <w:widowControl w:val="0"/>
              <w:spacing w:line="288" w:lineRule="auto"/>
              <w:rPr>
                <w:sz w:val="26"/>
                <w:szCs w:val="26"/>
              </w:rPr>
            </w:pPr>
            <w:r>
              <w:rPr>
                <w:sz w:val="26"/>
                <w:szCs w:val="26"/>
              </w:rPr>
              <w:t>text</w:t>
            </w:r>
          </w:p>
        </w:tc>
        <w:tc>
          <w:tcPr>
            <w:tcW w:w="4820" w:type="dxa"/>
            <w:shd w:val="clear" w:color="auto" w:fill="auto"/>
            <w:tcMar>
              <w:top w:w="100" w:type="dxa"/>
              <w:left w:w="100" w:type="dxa"/>
              <w:bottom w:w="100" w:type="dxa"/>
              <w:right w:w="100" w:type="dxa"/>
            </w:tcMar>
          </w:tcPr>
          <w:p w14:paraId="4A1C20E7" w14:textId="687233A7" w:rsidR="00C36084" w:rsidRPr="00BA2086" w:rsidRDefault="00C36084" w:rsidP="00BD5127">
            <w:pPr>
              <w:widowControl w:val="0"/>
              <w:spacing w:line="288" w:lineRule="auto"/>
              <w:rPr>
                <w:sz w:val="26"/>
                <w:szCs w:val="26"/>
              </w:rPr>
            </w:pPr>
            <w:r w:rsidRPr="00BA2086">
              <w:rPr>
                <w:sz w:val="26"/>
                <w:szCs w:val="26"/>
              </w:rPr>
              <w:t xml:space="preserve">Mô tả </w:t>
            </w:r>
            <w:r w:rsidR="00665738">
              <w:rPr>
                <w:sz w:val="26"/>
                <w:szCs w:val="26"/>
              </w:rPr>
              <w:t>thương hiệu</w:t>
            </w:r>
          </w:p>
        </w:tc>
      </w:tr>
      <w:tr w:rsidR="00C36084" w:rsidRPr="00BA2086" w14:paraId="6536198F" w14:textId="77777777" w:rsidTr="00665738">
        <w:tc>
          <w:tcPr>
            <w:tcW w:w="774" w:type="dxa"/>
            <w:shd w:val="clear" w:color="auto" w:fill="auto"/>
            <w:tcMar>
              <w:top w:w="100" w:type="dxa"/>
              <w:left w:w="100" w:type="dxa"/>
              <w:bottom w:w="100" w:type="dxa"/>
              <w:right w:w="100" w:type="dxa"/>
            </w:tcMar>
          </w:tcPr>
          <w:p w14:paraId="5C316EDA" w14:textId="77777777" w:rsidR="00C36084" w:rsidRPr="00BA2086" w:rsidRDefault="00C36084" w:rsidP="00BD5127">
            <w:pPr>
              <w:widowControl w:val="0"/>
              <w:spacing w:line="288" w:lineRule="auto"/>
              <w:rPr>
                <w:sz w:val="26"/>
                <w:szCs w:val="26"/>
              </w:rPr>
            </w:pPr>
            <w:r w:rsidRPr="00BA2086">
              <w:rPr>
                <w:sz w:val="26"/>
                <w:szCs w:val="26"/>
              </w:rPr>
              <w:t>4</w:t>
            </w:r>
          </w:p>
        </w:tc>
        <w:tc>
          <w:tcPr>
            <w:tcW w:w="1843" w:type="dxa"/>
            <w:shd w:val="clear" w:color="auto" w:fill="auto"/>
            <w:tcMar>
              <w:top w:w="100" w:type="dxa"/>
              <w:left w:w="100" w:type="dxa"/>
              <w:bottom w:w="100" w:type="dxa"/>
              <w:right w:w="100" w:type="dxa"/>
            </w:tcMar>
          </w:tcPr>
          <w:p w14:paraId="6F768C6A" w14:textId="77777777" w:rsidR="00C36084" w:rsidRPr="00BA2086" w:rsidRDefault="00C36084" w:rsidP="00BD5127">
            <w:pPr>
              <w:widowControl w:val="0"/>
              <w:spacing w:line="288" w:lineRule="auto"/>
              <w:rPr>
                <w:sz w:val="26"/>
                <w:szCs w:val="26"/>
              </w:rPr>
            </w:pPr>
            <w:r w:rsidRPr="00BA2086">
              <w:rPr>
                <w:sz w:val="26"/>
                <w:szCs w:val="26"/>
              </w:rPr>
              <w:t>image</w:t>
            </w:r>
          </w:p>
        </w:tc>
        <w:tc>
          <w:tcPr>
            <w:tcW w:w="1559" w:type="dxa"/>
            <w:shd w:val="clear" w:color="auto" w:fill="auto"/>
            <w:tcMar>
              <w:top w:w="100" w:type="dxa"/>
              <w:left w:w="100" w:type="dxa"/>
              <w:bottom w:w="100" w:type="dxa"/>
              <w:right w:w="100" w:type="dxa"/>
            </w:tcMar>
          </w:tcPr>
          <w:p w14:paraId="31F5BBF0"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4820" w:type="dxa"/>
            <w:shd w:val="clear" w:color="auto" w:fill="auto"/>
            <w:tcMar>
              <w:top w:w="100" w:type="dxa"/>
              <w:left w:w="100" w:type="dxa"/>
              <w:bottom w:w="100" w:type="dxa"/>
              <w:right w:w="100" w:type="dxa"/>
            </w:tcMar>
          </w:tcPr>
          <w:p w14:paraId="3B37C2B9" w14:textId="4C7D560A" w:rsidR="00C36084" w:rsidRPr="00BA2086" w:rsidRDefault="00C36084" w:rsidP="00BD5127">
            <w:pPr>
              <w:widowControl w:val="0"/>
              <w:spacing w:line="288" w:lineRule="auto"/>
              <w:rPr>
                <w:sz w:val="26"/>
                <w:szCs w:val="26"/>
              </w:rPr>
            </w:pPr>
            <w:r w:rsidRPr="00BA2086">
              <w:rPr>
                <w:sz w:val="26"/>
                <w:szCs w:val="26"/>
              </w:rPr>
              <w:t xml:space="preserve">Đường dẫn hình ảnh </w:t>
            </w:r>
            <w:r w:rsidR="00665738">
              <w:rPr>
                <w:sz w:val="26"/>
                <w:szCs w:val="26"/>
              </w:rPr>
              <w:t>thương hiệu</w:t>
            </w:r>
          </w:p>
        </w:tc>
      </w:tr>
      <w:tr w:rsidR="00C36084" w:rsidRPr="00BA2086" w14:paraId="66D87E7D" w14:textId="77777777" w:rsidTr="00665738">
        <w:tc>
          <w:tcPr>
            <w:tcW w:w="774" w:type="dxa"/>
            <w:shd w:val="clear" w:color="auto" w:fill="auto"/>
            <w:tcMar>
              <w:top w:w="100" w:type="dxa"/>
              <w:left w:w="100" w:type="dxa"/>
              <w:bottom w:w="100" w:type="dxa"/>
              <w:right w:w="100" w:type="dxa"/>
            </w:tcMar>
          </w:tcPr>
          <w:p w14:paraId="677F616F" w14:textId="77777777" w:rsidR="00C36084" w:rsidRPr="00BA2086" w:rsidRDefault="00C36084" w:rsidP="00BD5127">
            <w:pPr>
              <w:widowControl w:val="0"/>
              <w:spacing w:line="288" w:lineRule="auto"/>
              <w:rPr>
                <w:sz w:val="26"/>
                <w:szCs w:val="26"/>
              </w:rPr>
            </w:pPr>
            <w:r w:rsidRPr="00BA2086">
              <w:rPr>
                <w:sz w:val="26"/>
                <w:szCs w:val="26"/>
              </w:rPr>
              <w:t>5</w:t>
            </w:r>
          </w:p>
        </w:tc>
        <w:tc>
          <w:tcPr>
            <w:tcW w:w="1843" w:type="dxa"/>
            <w:shd w:val="clear" w:color="auto" w:fill="auto"/>
            <w:tcMar>
              <w:top w:w="100" w:type="dxa"/>
              <w:left w:w="100" w:type="dxa"/>
              <w:bottom w:w="100" w:type="dxa"/>
              <w:right w:w="100" w:type="dxa"/>
            </w:tcMar>
          </w:tcPr>
          <w:p w14:paraId="1CC9BB0A" w14:textId="00BAC16F" w:rsidR="00C36084" w:rsidRPr="00BA2086" w:rsidRDefault="00640B13" w:rsidP="00BD5127">
            <w:pPr>
              <w:widowControl w:val="0"/>
              <w:spacing w:line="288" w:lineRule="auto"/>
              <w:rPr>
                <w:sz w:val="26"/>
                <w:szCs w:val="26"/>
              </w:rPr>
            </w:pPr>
            <w:r w:rsidRPr="00BA2086">
              <w:rPr>
                <w:sz w:val="26"/>
                <w:szCs w:val="26"/>
              </w:rPr>
              <w:t>slug</w:t>
            </w:r>
          </w:p>
        </w:tc>
        <w:tc>
          <w:tcPr>
            <w:tcW w:w="1559" w:type="dxa"/>
            <w:shd w:val="clear" w:color="auto" w:fill="auto"/>
            <w:tcMar>
              <w:top w:w="100" w:type="dxa"/>
              <w:left w:w="100" w:type="dxa"/>
              <w:bottom w:w="100" w:type="dxa"/>
              <w:right w:w="100" w:type="dxa"/>
            </w:tcMar>
          </w:tcPr>
          <w:p w14:paraId="02192EB3" w14:textId="2C147478" w:rsidR="00C36084" w:rsidRPr="00BA2086" w:rsidRDefault="00640B13" w:rsidP="00BD5127">
            <w:pPr>
              <w:widowControl w:val="0"/>
              <w:spacing w:line="288" w:lineRule="auto"/>
              <w:rPr>
                <w:sz w:val="26"/>
                <w:szCs w:val="26"/>
              </w:rPr>
            </w:pPr>
            <w:r>
              <w:rPr>
                <w:sz w:val="26"/>
                <w:szCs w:val="26"/>
              </w:rPr>
              <w:t>varchar(</w:t>
            </w:r>
            <w:r w:rsidR="001A77F2">
              <w:rPr>
                <w:sz w:val="26"/>
                <w:szCs w:val="26"/>
              </w:rPr>
              <w:t>10</w:t>
            </w:r>
            <w:r>
              <w:rPr>
                <w:sz w:val="26"/>
                <w:szCs w:val="26"/>
              </w:rPr>
              <w:t>0)</w:t>
            </w:r>
          </w:p>
        </w:tc>
        <w:tc>
          <w:tcPr>
            <w:tcW w:w="4820" w:type="dxa"/>
            <w:shd w:val="clear" w:color="auto" w:fill="auto"/>
            <w:tcMar>
              <w:top w:w="100" w:type="dxa"/>
              <w:left w:w="100" w:type="dxa"/>
              <w:bottom w:w="100" w:type="dxa"/>
              <w:right w:w="100" w:type="dxa"/>
            </w:tcMar>
          </w:tcPr>
          <w:p w14:paraId="1B21481F" w14:textId="649026DC" w:rsidR="00C36084" w:rsidRPr="00BA2086" w:rsidRDefault="00640B13" w:rsidP="00BD5127">
            <w:pPr>
              <w:widowControl w:val="0"/>
              <w:spacing w:line="288" w:lineRule="auto"/>
              <w:rPr>
                <w:sz w:val="26"/>
                <w:szCs w:val="26"/>
              </w:rPr>
            </w:pPr>
            <w:r w:rsidRPr="00BA2086">
              <w:rPr>
                <w:sz w:val="26"/>
                <w:szCs w:val="26"/>
              </w:rPr>
              <w:t>Chuỗi ký tự ngắn gọn</w:t>
            </w:r>
            <w:r>
              <w:rPr>
                <w:sz w:val="26"/>
                <w:szCs w:val="26"/>
              </w:rPr>
              <w:t xml:space="preserve"> của tên </w:t>
            </w:r>
            <w:r w:rsidR="00665738">
              <w:rPr>
                <w:sz w:val="26"/>
                <w:szCs w:val="26"/>
              </w:rPr>
              <w:t>thương hiệu</w:t>
            </w:r>
          </w:p>
        </w:tc>
      </w:tr>
      <w:tr w:rsidR="00C36084" w:rsidRPr="00BA2086" w14:paraId="06B25F12" w14:textId="77777777" w:rsidTr="00665738">
        <w:tc>
          <w:tcPr>
            <w:tcW w:w="774" w:type="dxa"/>
            <w:shd w:val="clear" w:color="auto" w:fill="auto"/>
            <w:tcMar>
              <w:top w:w="100" w:type="dxa"/>
              <w:left w:w="100" w:type="dxa"/>
              <w:bottom w:w="100" w:type="dxa"/>
              <w:right w:w="100" w:type="dxa"/>
            </w:tcMar>
          </w:tcPr>
          <w:p w14:paraId="1A797F38" w14:textId="77777777" w:rsidR="00C36084" w:rsidRPr="00BA2086" w:rsidRDefault="00C36084" w:rsidP="00BD5127">
            <w:pPr>
              <w:widowControl w:val="0"/>
              <w:spacing w:line="288" w:lineRule="auto"/>
              <w:rPr>
                <w:sz w:val="26"/>
                <w:szCs w:val="26"/>
              </w:rPr>
            </w:pPr>
            <w:r w:rsidRPr="00BA2086">
              <w:rPr>
                <w:sz w:val="26"/>
                <w:szCs w:val="26"/>
              </w:rPr>
              <w:t>6</w:t>
            </w:r>
          </w:p>
        </w:tc>
        <w:tc>
          <w:tcPr>
            <w:tcW w:w="1843" w:type="dxa"/>
            <w:shd w:val="clear" w:color="auto" w:fill="auto"/>
            <w:tcMar>
              <w:top w:w="100" w:type="dxa"/>
              <w:left w:w="100" w:type="dxa"/>
              <w:bottom w:w="100" w:type="dxa"/>
              <w:right w:w="100" w:type="dxa"/>
            </w:tcMar>
          </w:tcPr>
          <w:p w14:paraId="421239D8" w14:textId="20A50E8D" w:rsidR="00C36084" w:rsidRPr="00BA2086" w:rsidRDefault="00640B13" w:rsidP="00BD5127">
            <w:pPr>
              <w:widowControl w:val="0"/>
              <w:spacing w:line="288" w:lineRule="auto"/>
              <w:rPr>
                <w:sz w:val="26"/>
                <w:szCs w:val="26"/>
              </w:rPr>
            </w:pPr>
            <w:r>
              <w:rPr>
                <w:sz w:val="26"/>
                <w:szCs w:val="26"/>
              </w:rPr>
              <w:t>status</w:t>
            </w:r>
          </w:p>
        </w:tc>
        <w:tc>
          <w:tcPr>
            <w:tcW w:w="1559" w:type="dxa"/>
            <w:shd w:val="clear" w:color="auto" w:fill="auto"/>
            <w:tcMar>
              <w:top w:w="100" w:type="dxa"/>
              <w:left w:w="100" w:type="dxa"/>
              <w:bottom w:w="100" w:type="dxa"/>
              <w:right w:w="100" w:type="dxa"/>
            </w:tcMar>
          </w:tcPr>
          <w:p w14:paraId="5041FDA4" w14:textId="4A407038" w:rsidR="00C36084" w:rsidRPr="00BA2086" w:rsidRDefault="001A77F2" w:rsidP="00BD5127">
            <w:pPr>
              <w:widowControl w:val="0"/>
              <w:spacing w:line="288" w:lineRule="auto"/>
              <w:rPr>
                <w:sz w:val="26"/>
                <w:szCs w:val="26"/>
              </w:rPr>
            </w:pPr>
            <w:r>
              <w:rPr>
                <w:sz w:val="26"/>
                <w:szCs w:val="26"/>
              </w:rPr>
              <w:t>int(2)</w:t>
            </w:r>
          </w:p>
        </w:tc>
        <w:tc>
          <w:tcPr>
            <w:tcW w:w="4820" w:type="dxa"/>
            <w:shd w:val="clear" w:color="auto" w:fill="auto"/>
            <w:tcMar>
              <w:top w:w="100" w:type="dxa"/>
              <w:left w:w="100" w:type="dxa"/>
              <w:bottom w:w="100" w:type="dxa"/>
              <w:right w:w="100" w:type="dxa"/>
            </w:tcMar>
          </w:tcPr>
          <w:p w14:paraId="0EAC652E" w14:textId="6C52D63C" w:rsidR="00C36084" w:rsidRPr="00BA2086" w:rsidRDefault="00A15990" w:rsidP="009E6390">
            <w:pPr>
              <w:widowControl w:val="0"/>
              <w:spacing w:line="288" w:lineRule="auto"/>
              <w:rPr>
                <w:sz w:val="26"/>
                <w:szCs w:val="26"/>
              </w:rPr>
            </w:pPr>
            <w:r>
              <w:rPr>
                <w:sz w:val="26"/>
                <w:szCs w:val="26"/>
              </w:rPr>
              <w:t>Trạng thái thương hiệu</w:t>
            </w:r>
          </w:p>
        </w:tc>
      </w:tr>
    </w:tbl>
    <w:p w14:paraId="0409F252" w14:textId="77777777" w:rsidR="00665738" w:rsidRDefault="00665738" w:rsidP="009E6390">
      <w:pPr>
        <w:rPr>
          <w:lang w:eastAsia="en-US"/>
        </w:rPr>
      </w:pPr>
      <w:bookmarkStart w:id="88" w:name="_Toc184378429"/>
    </w:p>
    <w:bookmarkEnd w:id="88"/>
    <w:p w14:paraId="3843F852" w14:textId="4F24701B" w:rsidR="00C73AB6" w:rsidRDefault="00C73AB6" w:rsidP="00C73AB6">
      <w:pPr>
        <w:ind w:firstLine="567"/>
        <w:jc w:val="both"/>
        <w:rPr>
          <w:lang w:eastAsia="en-US"/>
        </w:rPr>
      </w:pPr>
      <w:r w:rsidRPr="00C73AB6">
        <w:rPr>
          <w:sz w:val="26"/>
          <w:szCs w:val="26"/>
          <w:lang w:eastAsia="en-US"/>
        </w:rPr>
        <w:t>Lớp brand lưu trữ những thông tin về thương hiệu của sản phẩm được hiển thị ở trang chủ website, giúp cho việc tìm kiếm và lọc sản phẩm của người dùng được chính xác hơn</w:t>
      </w:r>
      <w:r w:rsidR="002A6960">
        <w:rPr>
          <w:sz w:val="26"/>
          <w:szCs w:val="26"/>
          <w:lang w:eastAsia="en-US"/>
        </w:rPr>
        <w:t xml:space="preserve">, các thuộc tính hỗ trợ như description, image giúp cho người quản trị viên có thể nắm bắt được thông tin của thương hiệu mà cửa hàng đang hợp tác kinh doanh </w:t>
      </w:r>
      <w:r w:rsidRPr="00C73AB6">
        <w:rPr>
          <w:sz w:val="26"/>
          <w:szCs w:val="26"/>
          <w:lang w:eastAsia="en-US"/>
        </w:rPr>
        <w:t xml:space="preserve">, lớp này gồm có </w:t>
      </w:r>
      <w:r w:rsidR="00836F59">
        <w:rPr>
          <w:sz w:val="26"/>
          <w:szCs w:val="26"/>
          <w:lang w:eastAsia="en-US"/>
        </w:rPr>
        <w:t>hai</w:t>
      </w:r>
      <w:r w:rsidRPr="00C73AB6">
        <w:rPr>
          <w:sz w:val="26"/>
          <w:szCs w:val="26"/>
          <w:lang w:eastAsia="en-US"/>
        </w:rPr>
        <w:t xml:space="preserve"> phương thức là new</w:t>
      </w:r>
      <w:r w:rsidR="002E3CF3">
        <w:rPr>
          <w:sz w:val="26"/>
          <w:szCs w:val="26"/>
          <w:lang w:eastAsia="en-US"/>
        </w:rPr>
        <w:t>_</w:t>
      </w:r>
      <w:r w:rsidRPr="00C73AB6">
        <w:rPr>
          <w:sz w:val="26"/>
          <w:szCs w:val="26"/>
          <w:lang w:eastAsia="en-US"/>
        </w:rPr>
        <w:t>brand() để thêm mới danh mục sản phẩm, update_brand ($brand_id) dùng để chỉnh sửa thông tin của danh mục kèm theo cập nhật trạng thái của danh mục. Vì lưu trữ thông tin cơ bản của thương hiệu cũng có ý nghĩa là cửa hàng đang hợp tác và phân phối sản phẩm chính hãng, góp phần củng cố niềm tin của người dùng đối với sản phẩm được giao đến tay khách hàng là hàng chất lượng</w:t>
      </w:r>
      <w:r>
        <w:rPr>
          <w:sz w:val="26"/>
          <w:szCs w:val="26"/>
          <w:lang w:eastAsia="en-US"/>
        </w:rPr>
        <w:t xml:space="preserve"> cao</w:t>
      </w:r>
      <w:r>
        <w:rPr>
          <w:lang w:eastAsia="en-US"/>
        </w:rPr>
        <w:t>.</w:t>
      </w:r>
      <w:r>
        <w:br w:type="page"/>
      </w:r>
    </w:p>
    <w:p w14:paraId="2C1AE3B7" w14:textId="2543E20E" w:rsidR="00A15990" w:rsidRPr="00BA2086" w:rsidRDefault="00C36084" w:rsidP="00156692">
      <w:pPr>
        <w:spacing w:before="80" w:line="288" w:lineRule="auto"/>
        <w:outlineLvl w:val="3"/>
        <w:rPr>
          <w:b/>
          <w:sz w:val="26"/>
          <w:szCs w:val="26"/>
        </w:rPr>
      </w:pPr>
      <w:r w:rsidRPr="00BA2086">
        <w:rPr>
          <w:b/>
          <w:sz w:val="26"/>
          <w:szCs w:val="26"/>
        </w:rPr>
        <w:t>2.3.6 Lớp products</w:t>
      </w:r>
    </w:p>
    <w:p w14:paraId="24128D87" w14:textId="163C7472" w:rsidR="00E27623" w:rsidRDefault="00D44F05" w:rsidP="00E27623">
      <w:pPr>
        <w:keepNext/>
        <w:spacing w:line="288" w:lineRule="auto"/>
        <w:jc w:val="center"/>
      </w:pPr>
      <w:r w:rsidRPr="00D44F05">
        <w:rPr>
          <w:noProof/>
        </w:rPr>
        <w:drawing>
          <wp:inline distT="0" distB="0" distL="0" distR="0" wp14:anchorId="284BFEF3" wp14:editId="59B4CA36">
            <wp:extent cx="1502229" cy="2255611"/>
            <wp:effectExtent l="0" t="0" r="3175" b="0"/>
            <wp:docPr id="49680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0482" name="Picture 1" descr="A screenshot of a computer&#10;&#10;AI-generated content may be incorrect."/>
                    <pic:cNvPicPr/>
                  </pic:nvPicPr>
                  <pic:blipFill>
                    <a:blip r:embed="rId32"/>
                    <a:stretch>
                      <a:fillRect/>
                    </a:stretch>
                  </pic:blipFill>
                  <pic:spPr>
                    <a:xfrm>
                      <a:off x="0" y="0"/>
                      <a:ext cx="1523632" cy="2287749"/>
                    </a:xfrm>
                    <a:prstGeom prst="rect">
                      <a:avLst/>
                    </a:prstGeom>
                  </pic:spPr>
                </pic:pic>
              </a:graphicData>
            </a:graphic>
          </wp:inline>
        </w:drawing>
      </w:r>
    </w:p>
    <w:p w14:paraId="4507C391" w14:textId="6092B6BF" w:rsidR="00C36084" w:rsidRPr="00BA2086" w:rsidRDefault="00E27623" w:rsidP="00E27623">
      <w:pPr>
        <w:pStyle w:val="Caption"/>
        <w:rPr>
          <w:b/>
        </w:rPr>
      </w:pPr>
      <w:bookmarkStart w:id="89" w:name="_Toc196282106"/>
      <w:r>
        <w:t xml:space="preserve">Hình </w:t>
      </w:r>
      <w:fldSimple w:instr=" SEQ Hình \* ARABIC ">
        <w:r w:rsidR="00CF71CE">
          <w:rPr>
            <w:noProof/>
          </w:rPr>
          <w:t>9</w:t>
        </w:r>
      </w:fldSimple>
      <w:r w:rsidR="00A421E9">
        <w:t>.</w:t>
      </w:r>
      <w:r>
        <w:t xml:space="preserve"> Lớp products</w:t>
      </w:r>
      <w:bookmarkEnd w:id="89"/>
    </w:p>
    <w:p w14:paraId="6A90745C" w14:textId="4F1D5EF3" w:rsidR="00966582" w:rsidRDefault="00966582" w:rsidP="008302A7">
      <w:pPr>
        <w:pStyle w:val="Caption"/>
        <w:spacing w:after="0"/>
      </w:pPr>
      <w:bookmarkStart w:id="90" w:name="_Toc194359826"/>
      <w:bookmarkStart w:id="91" w:name="_Toc196289014"/>
      <w:r>
        <w:t xml:space="preserve">Bảng </w:t>
      </w:r>
      <w:fldSimple w:instr=" SEQ Bảng \* ARABIC ">
        <w:r w:rsidR="00CF71CE">
          <w:rPr>
            <w:noProof/>
          </w:rPr>
          <w:t>7</w:t>
        </w:r>
      </w:fldSimple>
      <w:r w:rsidR="00D924BE">
        <w:t>.</w:t>
      </w:r>
      <w:r>
        <w:t xml:space="preserve"> </w:t>
      </w:r>
      <w:r w:rsidRPr="00BA2086">
        <w:rPr>
          <w:bCs/>
        </w:rPr>
        <w:t>Mô tả thuộc tính lớp products</w:t>
      </w:r>
      <w:bookmarkEnd w:id="90"/>
      <w:bookmarkEnd w:id="91"/>
    </w:p>
    <w:tbl>
      <w:tblPr>
        <w:tblW w:w="8854"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985"/>
        <w:gridCol w:w="1701"/>
        <w:gridCol w:w="4394"/>
      </w:tblGrid>
      <w:tr w:rsidR="00C36084" w:rsidRPr="00BA2086" w14:paraId="7EDA92CA" w14:textId="77777777" w:rsidTr="00C25464">
        <w:tc>
          <w:tcPr>
            <w:tcW w:w="774" w:type="dxa"/>
            <w:shd w:val="clear" w:color="auto" w:fill="auto"/>
            <w:tcMar>
              <w:top w:w="100" w:type="dxa"/>
              <w:left w:w="100" w:type="dxa"/>
              <w:bottom w:w="100" w:type="dxa"/>
              <w:right w:w="100" w:type="dxa"/>
            </w:tcMar>
          </w:tcPr>
          <w:p w14:paraId="6995F5F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985" w:type="dxa"/>
            <w:shd w:val="clear" w:color="auto" w:fill="auto"/>
            <w:tcMar>
              <w:top w:w="100" w:type="dxa"/>
              <w:left w:w="100" w:type="dxa"/>
              <w:bottom w:w="100" w:type="dxa"/>
              <w:right w:w="100" w:type="dxa"/>
            </w:tcMar>
          </w:tcPr>
          <w:p w14:paraId="390A132B"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528E3DEC"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394" w:type="dxa"/>
            <w:shd w:val="clear" w:color="auto" w:fill="auto"/>
            <w:tcMar>
              <w:top w:w="100" w:type="dxa"/>
              <w:left w:w="100" w:type="dxa"/>
              <w:bottom w:w="100" w:type="dxa"/>
              <w:right w:w="100" w:type="dxa"/>
            </w:tcMar>
          </w:tcPr>
          <w:p w14:paraId="35EA76C1"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01D76487" w14:textId="77777777" w:rsidTr="00C25464">
        <w:tc>
          <w:tcPr>
            <w:tcW w:w="774" w:type="dxa"/>
            <w:shd w:val="clear" w:color="auto" w:fill="auto"/>
            <w:tcMar>
              <w:top w:w="100" w:type="dxa"/>
              <w:left w:w="100" w:type="dxa"/>
              <w:bottom w:w="100" w:type="dxa"/>
              <w:right w:w="100" w:type="dxa"/>
            </w:tcMar>
          </w:tcPr>
          <w:p w14:paraId="223E56EE" w14:textId="77777777" w:rsidR="00C36084" w:rsidRPr="00BA2086" w:rsidRDefault="00C36084" w:rsidP="00BD5127">
            <w:pPr>
              <w:widowControl w:val="0"/>
              <w:spacing w:line="288" w:lineRule="auto"/>
              <w:rPr>
                <w:sz w:val="26"/>
                <w:szCs w:val="26"/>
              </w:rPr>
            </w:pPr>
            <w:r w:rsidRPr="00BA2086">
              <w:rPr>
                <w:sz w:val="26"/>
                <w:szCs w:val="26"/>
              </w:rPr>
              <w:t>1</w:t>
            </w:r>
          </w:p>
        </w:tc>
        <w:tc>
          <w:tcPr>
            <w:tcW w:w="1985" w:type="dxa"/>
            <w:shd w:val="clear" w:color="auto" w:fill="auto"/>
            <w:tcMar>
              <w:top w:w="100" w:type="dxa"/>
              <w:left w:w="100" w:type="dxa"/>
              <w:bottom w:w="100" w:type="dxa"/>
              <w:right w:w="100" w:type="dxa"/>
            </w:tcMar>
          </w:tcPr>
          <w:p w14:paraId="4C99B291" w14:textId="1E693E90" w:rsidR="00C36084" w:rsidRPr="00BA2086" w:rsidRDefault="00A15990" w:rsidP="00BD5127">
            <w:pPr>
              <w:widowControl w:val="0"/>
              <w:spacing w:line="288" w:lineRule="auto"/>
              <w:rPr>
                <w:sz w:val="26"/>
                <w:szCs w:val="26"/>
              </w:rPr>
            </w:pPr>
            <w:r>
              <w:rPr>
                <w:sz w:val="26"/>
                <w:szCs w:val="26"/>
              </w:rPr>
              <w:t>product_id</w:t>
            </w:r>
            <w:r w:rsidR="00C25464">
              <w:rPr>
                <w:sz w:val="26"/>
                <w:szCs w:val="26"/>
              </w:rPr>
              <w:t xml:space="preserve"> {PK}</w:t>
            </w:r>
          </w:p>
        </w:tc>
        <w:tc>
          <w:tcPr>
            <w:tcW w:w="1701" w:type="dxa"/>
            <w:shd w:val="clear" w:color="auto" w:fill="auto"/>
            <w:tcMar>
              <w:top w:w="100" w:type="dxa"/>
              <w:left w:w="100" w:type="dxa"/>
              <w:bottom w:w="100" w:type="dxa"/>
              <w:right w:w="100" w:type="dxa"/>
            </w:tcMar>
          </w:tcPr>
          <w:p w14:paraId="3F6430CE" w14:textId="39E3C904" w:rsidR="00C36084" w:rsidRPr="00BA2086" w:rsidRDefault="00A15990" w:rsidP="00BD5127">
            <w:pPr>
              <w:widowControl w:val="0"/>
              <w:spacing w:line="288" w:lineRule="auto"/>
              <w:rPr>
                <w:sz w:val="26"/>
                <w:szCs w:val="26"/>
              </w:rPr>
            </w:pPr>
            <w:r>
              <w:rPr>
                <w:sz w:val="26"/>
                <w:szCs w:val="26"/>
              </w:rPr>
              <w:t>bigint</w:t>
            </w:r>
            <w:r w:rsidR="00C25464">
              <w:rPr>
                <w:sz w:val="26"/>
                <w:szCs w:val="26"/>
              </w:rPr>
              <w:t>()</w:t>
            </w:r>
          </w:p>
        </w:tc>
        <w:tc>
          <w:tcPr>
            <w:tcW w:w="4394" w:type="dxa"/>
            <w:shd w:val="clear" w:color="auto" w:fill="auto"/>
            <w:tcMar>
              <w:top w:w="100" w:type="dxa"/>
              <w:left w:w="100" w:type="dxa"/>
              <w:bottom w:w="100" w:type="dxa"/>
              <w:right w:w="100" w:type="dxa"/>
            </w:tcMar>
          </w:tcPr>
          <w:p w14:paraId="01B1174C"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31E1A2C4" w14:textId="77777777" w:rsidTr="00C25464">
        <w:tc>
          <w:tcPr>
            <w:tcW w:w="774" w:type="dxa"/>
            <w:shd w:val="clear" w:color="auto" w:fill="auto"/>
            <w:tcMar>
              <w:top w:w="100" w:type="dxa"/>
              <w:left w:w="100" w:type="dxa"/>
              <w:bottom w:w="100" w:type="dxa"/>
              <w:right w:w="100" w:type="dxa"/>
            </w:tcMar>
          </w:tcPr>
          <w:p w14:paraId="3F383F13" w14:textId="77777777" w:rsidR="00C36084" w:rsidRPr="00BA2086" w:rsidRDefault="00C36084" w:rsidP="00BD5127">
            <w:pPr>
              <w:widowControl w:val="0"/>
              <w:spacing w:line="288" w:lineRule="auto"/>
              <w:rPr>
                <w:sz w:val="26"/>
                <w:szCs w:val="26"/>
              </w:rPr>
            </w:pPr>
            <w:r w:rsidRPr="00BA2086">
              <w:rPr>
                <w:sz w:val="26"/>
                <w:szCs w:val="26"/>
              </w:rPr>
              <w:t>2</w:t>
            </w:r>
          </w:p>
        </w:tc>
        <w:tc>
          <w:tcPr>
            <w:tcW w:w="1985" w:type="dxa"/>
            <w:shd w:val="clear" w:color="auto" w:fill="auto"/>
            <w:tcMar>
              <w:top w:w="100" w:type="dxa"/>
              <w:left w:w="100" w:type="dxa"/>
              <w:bottom w:w="100" w:type="dxa"/>
              <w:right w:w="100" w:type="dxa"/>
            </w:tcMar>
          </w:tcPr>
          <w:p w14:paraId="6BD896EF" w14:textId="76BB0978" w:rsidR="00C36084" w:rsidRPr="00BA2086" w:rsidRDefault="00A15990" w:rsidP="00BD5127">
            <w:pPr>
              <w:widowControl w:val="0"/>
              <w:spacing w:line="288" w:lineRule="auto"/>
              <w:rPr>
                <w:sz w:val="26"/>
                <w:szCs w:val="26"/>
              </w:rPr>
            </w:pPr>
            <w:r>
              <w:rPr>
                <w:sz w:val="26"/>
                <w:szCs w:val="26"/>
              </w:rPr>
              <w:t>name</w:t>
            </w:r>
          </w:p>
        </w:tc>
        <w:tc>
          <w:tcPr>
            <w:tcW w:w="1701" w:type="dxa"/>
            <w:shd w:val="clear" w:color="auto" w:fill="auto"/>
            <w:tcMar>
              <w:top w:w="100" w:type="dxa"/>
              <w:left w:w="100" w:type="dxa"/>
              <w:bottom w:w="100" w:type="dxa"/>
              <w:right w:w="100" w:type="dxa"/>
            </w:tcMar>
          </w:tcPr>
          <w:p w14:paraId="6F233B9E" w14:textId="4142CD67" w:rsidR="00C36084" w:rsidRPr="00BA2086" w:rsidRDefault="00C36084" w:rsidP="00BD5127">
            <w:pPr>
              <w:widowControl w:val="0"/>
              <w:spacing w:line="288" w:lineRule="auto"/>
              <w:rPr>
                <w:sz w:val="26"/>
                <w:szCs w:val="26"/>
              </w:rPr>
            </w:pPr>
            <w:r w:rsidRPr="00BA2086">
              <w:rPr>
                <w:sz w:val="26"/>
                <w:szCs w:val="26"/>
              </w:rPr>
              <w:t>varchar</w:t>
            </w:r>
            <w:r w:rsidR="00C25464">
              <w:rPr>
                <w:sz w:val="26"/>
                <w:szCs w:val="26"/>
              </w:rPr>
              <w:t>(50)</w:t>
            </w:r>
          </w:p>
        </w:tc>
        <w:tc>
          <w:tcPr>
            <w:tcW w:w="4394" w:type="dxa"/>
            <w:shd w:val="clear" w:color="auto" w:fill="auto"/>
            <w:tcMar>
              <w:top w:w="100" w:type="dxa"/>
              <w:left w:w="100" w:type="dxa"/>
              <w:bottom w:w="100" w:type="dxa"/>
              <w:right w:w="100" w:type="dxa"/>
            </w:tcMar>
          </w:tcPr>
          <w:p w14:paraId="35B312B6" w14:textId="7948C930" w:rsidR="00C36084" w:rsidRPr="00BA2086" w:rsidRDefault="00C36084" w:rsidP="00BD5127">
            <w:pPr>
              <w:widowControl w:val="0"/>
              <w:spacing w:line="288" w:lineRule="auto"/>
              <w:rPr>
                <w:sz w:val="26"/>
                <w:szCs w:val="26"/>
              </w:rPr>
            </w:pPr>
            <w:r w:rsidRPr="00BA2086">
              <w:rPr>
                <w:sz w:val="26"/>
                <w:szCs w:val="26"/>
              </w:rPr>
              <w:t>T</w:t>
            </w:r>
            <w:r w:rsidR="00A15990">
              <w:rPr>
                <w:sz w:val="26"/>
                <w:szCs w:val="26"/>
              </w:rPr>
              <w:t xml:space="preserve">ên </w:t>
            </w:r>
            <w:r w:rsidRPr="00BA2086">
              <w:rPr>
                <w:sz w:val="26"/>
                <w:szCs w:val="26"/>
              </w:rPr>
              <w:t>sản phẩm</w:t>
            </w:r>
          </w:p>
        </w:tc>
      </w:tr>
      <w:tr w:rsidR="00C36084" w:rsidRPr="00BA2086" w14:paraId="574321E0" w14:textId="77777777" w:rsidTr="00C25464">
        <w:tc>
          <w:tcPr>
            <w:tcW w:w="774" w:type="dxa"/>
            <w:shd w:val="clear" w:color="auto" w:fill="auto"/>
            <w:tcMar>
              <w:top w:w="100" w:type="dxa"/>
              <w:left w:w="100" w:type="dxa"/>
              <w:bottom w:w="100" w:type="dxa"/>
              <w:right w:w="100" w:type="dxa"/>
            </w:tcMar>
          </w:tcPr>
          <w:p w14:paraId="382DFA18" w14:textId="77777777" w:rsidR="00C36084" w:rsidRPr="00BA2086" w:rsidRDefault="00C36084" w:rsidP="00BD5127">
            <w:pPr>
              <w:widowControl w:val="0"/>
              <w:spacing w:line="288" w:lineRule="auto"/>
              <w:rPr>
                <w:sz w:val="26"/>
                <w:szCs w:val="26"/>
              </w:rPr>
            </w:pPr>
            <w:r w:rsidRPr="00BA2086">
              <w:rPr>
                <w:sz w:val="26"/>
                <w:szCs w:val="26"/>
              </w:rPr>
              <w:t>3</w:t>
            </w:r>
          </w:p>
        </w:tc>
        <w:tc>
          <w:tcPr>
            <w:tcW w:w="1985" w:type="dxa"/>
            <w:shd w:val="clear" w:color="auto" w:fill="auto"/>
            <w:tcMar>
              <w:top w:w="100" w:type="dxa"/>
              <w:left w:w="100" w:type="dxa"/>
              <w:bottom w:w="100" w:type="dxa"/>
              <w:right w:w="100" w:type="dxa"/>
            </w:tcMar>
          </w:tcPr>
          <w:p w14:paraId="56E029BB"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701" w:type="dxa"/>
            <w:shd w:val="clear" w:color="auto" w:fill="auto"/>
            <w:tcMar>
              <w:top w:w="100" w:type="dxa"/>
              <w:left w:w="100" w:type="dxa"/>
              <w:bottom w:w="100" w:type="dxa"/>
              <w:right w:w="100" w:type="dxa"/>
            </w:tcMar>
          </w:tcPr>
          <w:p w14:paraId="70ADE1EB" w14:textId="0D10105D" w:rsidR="00C36084" w:rsidRPr="00BA2086" w:rsidRDefault="00A15990" w:rsidP="00BD5127">
            <w:pPr>
              <w:widowControl w:val="0"/>
              <w:spacing w:line="288" w:lineRule="auto"/>
              <w:rPr>
                <w:sz w:val="26"/>
                <w:szCs w:val="26"/>
              </w:rPr>
            </w:pPr>
            <w:r>
              <w:rPr>
                <w:sz w:val="26"/>
                <w:szCs w:val="26"/>
              </w:rPr>
              <w:t>text</w:t>
            </w:r>
            <w:r w:rsidR="00C25464">
              <w:rPr>
                <w:sz w:val="26"/>
                <w:szCs w:val="26"/>
              </w:rPr>
              <w:t>()</w:t>
            </w:r>
          </w:p>
        </w:tc>
        <w:tc>
          <w:tcPr>
            <w:tcW w:w="4394" w:type="dxa"/>
            <w:shd w:val="clear" w:color="auto" w:fill="auto"/>
            <w:tcMar>
              <w:top w:w="100" w:type="dxa"/>
              <w:left w:w="100" w:type="dxa"/>
              <w:bottom w:w="100" w:type="dxa"/>
              <w:right w:w="100" w:type="dxa"/>
            </w:tcMar>
          </w:tcPr>
          <w:p w14:paraId="59C0DF4B" w14:textId="77777777" w:rsidR="00C36084" w:rsidRPr="00BA2086" w:rsidRDefault="00C36084" w:rsidP="00BD5127">
            <w:pPr>
              <w:widowControl w:val="0"/>
              <w:spacing w:line="288" w:lineRule="auto"/>
              <w:rPr>
                <w:sz w:val="26"/>
                <w:szCs w:val="26"/>
              </w:rPr>
            </w:pPr>
            <w:r w:rsidRPr="00BA2086">
              <w:rPr>
                <w:sz w:val="26"/>
                <w:szCs w:val="26"/>
              </w:rPr>
              <w:t>Mô tả sản phẩm</w:t>
            </w:r>
          </w:p>
        </w:tc>
      </w:tr>
      <w:tr w:rsidR="00A15990" w:rsidRPr="00BA2086" w14:paraId="00589C00" w14:textId="77777777" w:rsidTr="00C25464">
        <w:tc>
          <w:tcPr>
            <w:tcW w:w="774" w:type="dxa"/>
            <w:shd w:val="clear" w:color="auto" w:fill="auto"/>
            <w:tcMar>
              <w:top w:w="100" w:type="dxa"/>
              <w:left w:w="100" w:type="dxa"/>
              <w:bottom w:w="100" w:type="dxa"/>
              <w:right w:w="100" w:type="dxa"/>
            </w:tcMar>
          </w:tcPr>
          <w:p w14:paraId="507A5A47" w14:textId="62654BB1" w:rsidR="00A15990" w:rsidRPr="00BA2086" w:rsidRDefault="00A15990" w:rsidP="00BD5127">
            <w:pPr>
              <w:widowControl w:val="0"/>
              <w:spacing w:line="288" w:lineRule="auto"/>
              <w:rPr>
                <w:sz w:val="26"/>
                <w:szCs w:val="26"/>
              </w:rPr>
            </w:pPr>
            <w:r>
              <w:rPr>
                <w:sz w:val="26"/>
                <w:szCs w:val="26"/>
              </w:rPr>
              <w:t>4</w:t>
            </w:r>
          </w:p>
        </w:tc>
        <w:tc>
          <w:tcPr>
            <w:tcW w:w="1985" w:type="dxa"/>
            <w:shd w:val="clear" w:color="auto" w:fill="auto"/>
            <w:tcMar>
              <w:top w:w="100" w:type="dxa"/>
              <w:left w:w="100" w:type="dxa"/>
              <w:bottom w:w="100" w:type="dxa"/>
              <w:right w:w="100" w:type="dxa"/>
            </w:tcMar>
          </w:tcPr>
          <w:p w14:paraId="00E63DF3" w14:textId="4BB311D0" w:rsidR="00A15990" w:rsidRPr="00BA2086" w:rsidRDefault="00A15990" w:rsidP="00BD5127">
            <w:pPr>
              <w:widowControl w:val="0"/>
              <w:spacing w:line="288" w:lineRule="auto"/>
              <w:rPr>
                <w:sz w:val="26"/>
                <w:szCs w:val="26"/>
              </w:rPr>
            </w:pPr>
            <w:r>
              <w:rPr>
                <w:sz w:val="26"/>
                <w:szCs w:val="26"/>
              </w:rPr>
              <w:t>product_uses</w:t>
            </w:r>
          </w:p>
        </w:tc>
        <w:tc>
          <w:tcPr>
            <w:tcW w:w="1701" w:type="dxa"/>
            <w:shd w:val="clear" w:color="auto" w:fill="auto"/>
            <w:tcMar>
              <w:top w:w="100" w:type="dxa"/>
              <w:left w:w="100" w:type="dxa"/>
              <w:bottom w:w="100" w:type="dxa"/>
              <w:right w:w="100" w:type="dxa"/>
            </w:tcMar>
          </w:tcPr>
          <w:p w14:paraId="1BE332D3" w14:textId="18F80FDF" w:rsidR="00A15990" w:rsidRDefault="00A15990" w:rsidP="00BD5127">
            <w:pPr>
              <w:widowControl w:val="0"/>
              <w:spacing w:line="288" w:lineRule="auto"/>
              <w:rPr>
                <w:sz w:val="26"/>
                <w:szCs w:val="26"/>
              </w:rPr>
            </w:pPr>
            <w:r>
              <w:rPr>
                <w:sz w:val="26"/>
                <w:szCs w:val="26"/>
              </w:rPr>
              <w:t>text</w:t>
            </w:r>
            <w:r w:rsidR="00C25464">
              <w:rPr>
                <w:sz w:val="26"/>
                <w:szCs w:val="26"/>
              </w:rPr>
              <w:t>()</w:t>
            </w:r>
          </w:p>
        </w:tc>
        <w:tc>
          <w:tcPr>
            <w:tcW w:w="4394" w:type="dxa"/>
            <w:shd w:val="clear" w:color="auto" w:fill="auto"/>
            <w:tcMar>
              <w:top w:w="100" w:type="dxa"/>
              <w:left w:w="100" w:type="dxa"/>
              <w:bottom w:w="100" w:type="dxa"/>
              <w:right w:w="100" w:type="dxa"/>
            </w:tcMar>
          </w:tcPr>
          <w:p w14:paraId="76218E2F" w14:textId="343145DA" w:rsidR="00A15990" w:rsidRPr="00BA2086" w:rsidRDefault="00A15990" w:rsidP="00BD5127">
            <w:pPr>
              <w:widowControl w:val="0"/>
              <w:spacing w:line="288" w:lineRule="auto"/>
              <w:rPr>
                <w:sz w:val="26"/>
                <w:szCs w:val="26"/>
              </w:rPr>
            </w:pPr>
            <w:r>
              <w:rPr>
                <w:sz w:val="26"/>
                <w:szCs w:val="26"/>
              </w:rPr>
              <w:t>Mô tả công dụng sản phẩm</w:t>
            </w:r>
          </w:p>
        </w:tc>
      </w:tr>
      <w:tr w:rsidR="00A15990" w:rsidRPr="00BA2086" w14:paraId="19568C95" w14:textId="77777777" w:rsidTr="00C25464">
        <w:tc>
          <w:tcPr>
            <w:tcW w:w="774" w:type="dxa"/>
            <w:shd w:val="clear" w:color="auto" w:fill="auto"/>
            <w:tcMar>
              <w:top w:w="100" w:type="dxa"/>
              <w:left w:w="100" w:type="dxa"/>
              <w:bottom w:w="100" w:type="dxa"/>
              <w:right w:w="100" w:type="dxa"/>
            </w:tcMar>
          </w:tcPr>
          <w:p w14:paraId="6ED382DA" w14:textId="4B4E43B6" w:rsidR="00A15990" w:rsidRDefault="00A15990" w:rsidP="00BD5127">
            <w:pPr>
              <w:widowControl w:val="0"/>
              <w:spacing w:line="288" w:lineRule="auto"/>
              <w:rPr>
                <w:sz w:val="26"/>
                <w:szCs w:val="26"/>
              </w:rPr>
            </w:pPr>
            <w:r>
              <w:rPr>
                <w:sz w:val="26"/>
                <w:szCs w:val="26"/>
              </w:rPr>
              <w:t>5</w:t>
            </w:r>
          </w:p>
        </w:tc>
        <w:tc>
          <w:tcPr>
            <w:tcW w:w="1985" w:type="dxa"/>
            <w:shd w:val="clear" w:color="auto" w:fill="auto"/>
            <w:tcMar>
              <w:top w:w="100" w:type="dxa"/>
              <w:left w:w="100" w:type="dxa"/>
              <w:bottom w:w="100" w:type="dxa"/>
              <w:right w:w="100" w:type="dxa"/>
            </w:tcMar>
          </w:tcPr>
          <w:p w14:paraId="434FE3E6" w14:textId="3BE8585A" w:rsidR="00A15990" w:rsidRDefault="00A15990" w:rsidP="00BD5127">
            <w:pPr>
              <w:widowControl w:val="0"/>
              <w:spacing w:line="288" w:lineRule="auto"/>
              <w:rPr>
                <w:sz w:val="26"/>
                <w:szCs w:val="26"/>
              </w:rPr>
            </w:pPr>
            <w:r>
              <w:rPr>
                <w:sz w:val="26"/>
                <w:szCs w:val="26"/>
              </w:rPr>
              <w:t>unit</w:t>
            </w:r>
          </w:p>
        </w:tc>
        <w:tc>
          <w:tcPr>
            <w:tcW w:w="1701" w:type="dxa"/>
            <w:shd w:val="clear" w:color="auto" w:fill="auto"/>
            <w:tcMar>
              <w:top w:w="100" w:type="dxa"/>
              <w:left w:w="100" w:type="dxa"/>
              <w:bottom w:w="100" w:type="dxa"/>
              <w:right w:w="100" w:type="dxa"/>
            </w:tcMar>
          </w:tcPr>
          <w:p w14:paraId="6AE6CE63" w14:textId="3BBFC451" w:rsidR="00A15990" w:rsidRDefault="00A15990" w:rsidP="00BD5127">
            <w:pPr>
              <w:widowControl w:val="0"/>
              <w:spacing w:line="288" w:lineRule="auto"/>
              <w:rPr>
                <w:sz w:val="26"/>
                <w:szCs w:val="26"/>
              </w:rPr>
            </w:pPr>
            <w:r w:rsidRPr="00BA2086">
              <w:rPr>
                <w:sz w:val="26"/>
                <w:szCs w:val="26"/>
              </w:rPr>
              <w:t>varchar</w:t>
            </w:r>
            <w:r w:rsidR="00C25464">
              <w:rPr>
                <w:sz w:val="26"/>
                <w:szCs w:val="26"/>
              </w:rPr>
              <w:t>(50)</w:t>
            </w:r>
          </w:p>
        </w:tc>
        <w:tc>
          <w:tcPr>
            <w:tcW w:w="4394" w:type="dxa"/>
            <w:shd w:val="clear" w:color="auto" w:fill="auto"/>
            <w:tcMar>
              <w:top w:w="100" w:type="dxa"/>
              <w:left w:w="100" w:type="dxa"/>
              <w:bottom w:w="100" w:type="dxa"/>
              <w:right w:w="100" w:type="dxa"/>
            </w:tcMar>
          </w:tcPr>
          <w:p w14:paraId="33889205" w14:textId="0662DB48" w:rsidR="00A15990" w:rsidRDefault="00A15990" w:rsidP="00BD5127">
            <w:pPr>
              <w:widowControl w:val="0"/>
              <w:spacing w:line="288" w:lineRule="auto"/>
              <w:rPr>
                <w:sz w:val="26"/>
                <w:szCs w:val="26"/>
              </w:rPr>
            </w:pPr>
            <w:r w:rsidRPr="00BA2086">
              <w:rPr>
                <w:sz w:val="26"/>
                <w:szCs w:val="26"/>
              </w:rPr>
              <w:t>Đơn vị tính của sản phẩm</w:t>
            </w:r>
          </w:p>
        </w:tc>
      </w:tr>
      <w:tr w:rsidR="00C36084" w:rsidRPr="00BA2086" w14:paraId="282271A5" w14:textId="77777777" w:rsidTr="00C25464">
        <w:tc>
          <w:tcPr>
            <w:tcW w:w="774" w:type="dxa"/>
            <w:shd w:val="clear" w:color="auto" w:fill="auto"/>
            <w:tcMar>
              <w:top w:w="100" w:type="dxa"/>
              <w:left w:w="100" w:type="dxa"/>
              <w:bottom w:w="100" w:type="dxa"/>
              <w:right w:w="100" w:type="dxa"/>
            </w:tcMar>
          </w:tcPr>
          <w:p w14:paraId="45778237" w14:textId="52AFE205" w:rsidR="00C36084" w:rsidRPr="00BA2086" w:rsidRDefault="00A15990" w:rsidP="00BD5127">
            <w:pPr>
              <w:widowControl w:val="0"/>
              <w:spacing w:line="288" w:lineRule="auto"/>
              <w:rPr>
                <w:sz w:val="26"/>
                <w:szCs w:val="26"/>
              </w:rPr>
            </w:pPr>
            <w:r>
              <w:rPr>
                <w:sz w:val="26"/>
                <w:szCs w:val="26"/>
              </w:rPr>
              <w:t>6</w:t>
            </w:r>
          </w:p>
        </w:tc>
        <w:tc>
          <w:tcPr>
            <w:tcW w:w="1985" w:type="dxa"/>
            <w:shd w:val="clear" w:color="auto" w:fill="auto"/>
            <w:tcMar>
              <w:top w:w="100" w:type="dxa"/>
              <w:left w:w="100" w:type="dxa"/>
              <w:bottom w:w="100" w:type="dxa"/>
              <w:right w:w="100" w:type="dxa"/>
            </w:tcMar>
          </w:tcPr>
          <w:p w14:paraId="14CB4AC7" w14:textId="77777777" w:rsidR="00C36084" w:rsidRPr="00BA2086" w:rsidRDefault="00C36084" w:rsidP="00BD5127">
            <w:pPr>
              <w:widowControl w:val="0"/>
              <w:spacing w:line="288" w:lineRule="auto"/>
              <w:rPr>
                <w:sz w:val="26"/>
                <w:szCs w:val="26"/>
              </w:rPr>
            </w:pPr>
            <w:r w:rsidRPr="00BA2086">
              <w:rPr>
                <w:sz w:val="26"/>
                <w:szCs w:val="26"/>
              </w:rPr>
              <w:t>selling_price</w:t>
            </w:r>
          </w:p>
        </w:tc>
        <w:tc>
          <w:tcPr>
            <w:tcW w:w="1701" w:type="dxa"/>
            <w:shd w:val="clear" w:color="auto" w:fill="auto"/>
            <w:tcMar>
              <w:top w:w="100" w:type="dxa"/>
              <w:left w:w="100" w:type="dxa"/>
              <w:bottom w:w="100" w:type="dxa"/>
              <w:right w:w="100" w:type="dxa"/>
            </w:tcMar>
          </w:tcPr>
          <w:p w14:paraId="5600831E" w14:textId="4CD2E416" w:rsidR="00C36084" w:rsidRPr="00BA2086" w:rsidRDefault="00A15990" w:rsidP="00BD5127">
            <w:pPr>
              <w:widowControl w:val="0"/>
              <w:spacing w:line="288" w:lineRule="auto"/>
              <w:rPr>
                <w:sz w:val="26"/>
                <w:szCs w:val="26"/>
              </w:rPr>
            </w:pPr>
            <w:r>
              <w:rPr>
                <w:sz w:val="26"/>
                <w:szCs w:val="26"/>
              </w:rPr>
              <w:t>bigint</w:t>
            </w:r>
            <w:r w:rsidR="00C25464">
              <w:rPr>
                <w:sz w:val="26"/>
                <w:szCs w:val="26"/>
              </w:rPr>
              <w:t>()</w:t>
            </w:r>
          </w:p>
        </w:tc>
        <w:tc>
          <w:tcPr>
            <w:tcW w:w="4394" w:type="dxa"/>
            <w:shd w:val="clear" w:color="auto" w:fill="auto"/>
            <w:tcMar>
              <w:top w:w="100" w:type="dxa"/>
              <w:left w:w="100" w:type="dxa"/>
              <w:bottom w:w="100" w:type="dxa"/>
              <w:right w:w="100" w:type="dxa"/>
            </w:tcMar>
          </w:tcPr>
          <w:p w14:paraId="6CB2F308" w14:textId="77777777" w:rsidR="00C36084" w:rsidRPr="00BA2086" w:rsidRDefault="00C36084" w:rsidP="00BD5127">
            <w:pPr>
              <w:widowControl w:val="0"/>
              <w:spacing w:line="288" w:lineRule="auto"/>
              <w:rPr>
                <w:sz w:val="26"/>
                <w:szCs w:val="26"/>
              </w:rPr>
            </w:pPr>
            <w:r w:rsidRPr="00BA2086">
              <w:rPr>
                <w:sz w:val="26"/>
                <w:szCs w:val="26"/>
              </w:rPr>
              <w:t>Giá bán của sản phẩm</w:t>
            </w:r>
          </w:p>
        </w:tc>
      </w:tr>
      <w:tr w:rsidR="00A15990" w:rsidRPr="00BA2086" w14:paraId="3BF0B53F" w14:textId="77777777" w:rsidTr="00C25464">
        <w:tc>
          <w:tcPr>
            <w:tcW w:w="774" w:type="dxa"/>
            <w:shd w:val="clear" w:color="auto" w:fill="auto"/>
            <w:tcMar>
              <w:top w:w="100" w:type="dxa"/>
              <w:left w:w="100" w:type="dxa"/>
              <w:bottom w:w="100" w:type="dxa"/>
              <w:right w:w="100" w:type="dxa"/>
            </w:tcMar>
          </w:tcPr>
          <w:p w14:paraId="196E1ED8" w14:textId="58713DAF" w:rsidR="00A15990" w:rsidRDefault="00A15990" w:rsidP="00BD5127">
            <w:pPr>
              <w:widowControl w:val="0"/>
              <w:spacing w:line="288" w:lineRule="auto"/>
              <w:rPr>
                <w:sz w:val="26"/>
                <w:szCs w:val="26"/>
              </w:rPr>
            </w:pPr>
            <w:r>
              <w:rPr>
                <w:sz w:val="26"/>
                <w:szCs w:val="26"/>
              </w:rPr>
              <w:t>7</w:t>
            </w:r>
          </w:p>
        </w:tc>
        <w:tc>
          <w:tcPr>
            <w:tcW w:w="1985" w:type="dxa"/>
            <w:shd w:val="clear" w:color="auto" w:fill="auto"/>
            <w:tcMar>
              <w:top w:w="100" w:type="dxa"/>
              <w:left w:w="100" w:type="dxa"/>
              <w:bottom w:w="100" w:type="dxa"/>
              <w:right w:w="100" w:type="dxa"/>
            </w:tcMar>
          </w:tcPr>
          <w:p w14:paraId="30A21637" w14:textId="379F42C1" w:rsidR="00A15990" w:rsidRPr="00BA2086" w:rsidRDefault="00A15990" w:rsidP="00BD5127">
            <w:pPr>
              <w:widowControl w:val="0"/>
              <w:spacing w:line="288" w:lineRule="auto"/>
              <w:rPr>
                <w:sz w:val="26"/>
                <w:szCs w:val="26"/>
              </w:rPr>
            </w:pPr>
            <w:r>
              <w:rPr>
                <w:sz w:val="26"/>
                <w:szCs w:val="26"/>
              </w:rPr>
              <w:t>promotion</w:t>
            </w:r>
          </w:p>
        </w:tc>
        <w:tc>
          <w:tcPr>
            <w:tcW w:w="1701" w:type="dxa"/>
            <w:shd w:val="clear" w:color="auto" w:fill="auto"/>
            <w:tcMar>
              <w:top w:w="100" w:type="dxa"/>
              <w:left w:w="100" w:type="dxa"/>
              <w:bottom w:w="100" w:type="dxa"/>
              <w:right w:w="100" w:type="dxa"/>
            </w:tcMar>
          </w:tcPr>
          <w:p w14:paraId="553B1C56" w14:textId="129748DA" w:rsidR="00A15990" w:rsidRDefault="00A15990" w:rsidP="00BD5127">
            <w:pPr>
              <w:widowControl w:val="0"/>
              <w:spacing w:line="288" w:lineRule="auto"/>
              <w:rPr>
                <w:sz w:val="26"/>
                <w:szCs w:val="26"/>
              </w:rPr>
            </w:pPr>
            <w:r>
              <w:rPr>
                <w:sz w:val="26"/>
                <w:szCs w:val="26"/>
              </w:rPr>
              <w:t>int</w:t>
            </w:r>
            <w:r w:rsidR="00C25464">
              <w:rPr>
                <w:sz w:val="26"/>
                <w:szCs w:val="26"/>
              </w:rPr>
              <w:t>(3)</w:t>
            </w:r>
          </w:p>
        </w:tc>
        <w:tc>
          <w:tcPr>
            <w:tcW w:w="4394" w:type="dxa"/>
            <w:shd w:val="clear" w:color="auto" w:fill="auto"/>
            <w:tcMar>
              <w:top w:w="100" w:type="dxa"/>
              <w:left w:w="100" w:type="dxa"/>
              <w:bottom w:w="100" w:type="dxa"/>
              <w:right w:w="100" w:type="dxa"/>
            </w:tcMar>
          </w:tcPr>
          <w:p w14:paraId="57BAFFB5" w14:textId="104FF8DB" w:rsidR="00A15990" w:rsidRPr="00BA2086" w:rsidRDefault="00A15990" w:rsidP="00BD5127">
            <w:pPr>
              <w:widowControl w:val="0"/>
              <w:spacing w:line="288" w:lineRule="auto"/>
              <w:rPr>
                <w:sz w:val="26"/>
                <w:szCs w:val="26"/>
              </w:rPr>
            </w:pPr>
            <w:r>
              <w:rPr>
                <w:sz w:val="26"/>
                <w:szCs w:val="26"/>
              </w:rPr>
              <w:t>Giảm giá của sản phẩm (%)</w:t>
            </w:r>
          </w:p>
        </w:tc>
      </w:tr>
      <w:tr w:rsidR="00C36084" w:rsidRPr="00BA2086" w14:paraId="0B5D43A8" w14:textId="77777777" w:rsidTr="00C25464">
        <w:tc>
          <w:tcPr>
            <w:tcW w:w="774" w:type="dxa"/>
            <w:shd w:val="clear" w:color="auto" w:fill="auto"/>
            <w:tcMar>
              <w:top w:w="100" w:type="dxa"/>
              <w:left w:w="100" w:type="dxa"/>
              <w:bottom w:w="100" w:type="dxa"/>
              <w:right w:w="100" w:type="dxa"/>
            </w:tcMar>
          </w:tcPr>
          <w:p w14:paraId="17976958" w14:textId="54F56A74" w:rsidR="00C36084" w:rsidRPr="00BA2086" w:rsidRDefault="00A15990" w:rsidP="00BD5127">
            <w:pPr>
              <w:widowControl w:val="0"/>
              <w:spacing w:line="288" w:lineRule="auto"/>
              <w:rPr>
                <w:sz w:val="26"/>
                <w:szCs w:val="26"/>
              </w:rPr>
            </w:pPr>
            <w:r>
              <w:rPr>
                <w:sz w:val="26"/>
                <w:szCs w:val="26"/>
              </w:rPr>
              <w:t>8</w:t>
            </w:r>
          </w:p>
        </w:tc>
        <w:tc>
          <w:tcPr>
            <w:tcW w:w="1985" w:type="dxa"/>
            <w:shd w:val="clear" w:color="auto" w:fill="auto"/>
            <w:tcMar>
              <w:top w:w="100" w:type="dxa"/>
              <w:left w:w="100" w:type="dxa"/>
              <w:bottom w:w="100" w:type="dxa"/>
              <w:right w:w="100" w:type="dxa"/>
            </w:tcMar>
          </w:tcPr>
          <w:p w14:paraId="26B101B4" w14:textId="77777777" w:rsidR="00C36084" w:rsidRPr="00BA2086" w:rsidRDefault="00C36084" w:rsidP="00BD5127">
            <w:pPr>
              <w:widowControl w:val="0"/>
              <w:spacing w:line="288" w:lineRule="auto"/>
              <w:rPr>
                <w:sz w:val="26"/>
                <w:szCs w:val="26"/>
              </w:rPr>
            </w:pPr>
            <w:r w:rsidRPr="00BA2086">
              <w:rPr>
                <w:sz w:val="26"/>
                <w:szCs w:val="26"/>
              </w:rPr>
              <w:t>image</w:t>
            </w:r>
          </w:p>
        </w:tc>
        <w:tc>
          <w:tcPr>
            <w:tcW w:w="1701" w:type="dxa"/>
            <w:shd w:val="clear" w:color="auto" w:fill="auto"/>
            <w:tcMar>
              <w:top w:w="100" w:type="dxa"/>
              <w:left w:w="100" w:type="dxa"/>
              <w:bottom w:w="100" w:type="dxa"/>
              <w:right w:w="100" w:type="dxa"/>
            </w:tcMar>
          </w:tcPr>
          <w:p w14:paraId="6F9B1AB9" w14:textId="22F16271" w:rsidR="00C36084" w:rsidRPr="00BA2086" w:rsidRDefault="00C36084" w:rsidP="00BD5127">
            <w:pPr>
              <w:widowControl w:val="0"/>
              <w:spacing w:line="288" w:lineRule="auto"/>
              <w:rPr>
                <w:sz w:val="26"/>
                <w:szCs w:val="26"/>
              </w:rPr>
            </w:pPr>
            <w:r w:rsidRPr="00BA2086">
              <w:rPr>
                <w:sz w:val="26"/>
                <w:szCs w:val="26"/>
              </w:rPr>
              <w:t>varchar</w:t>
            </w:r>
            <w:r w:rsidR="00C25464">
              <w:rPr>
                <w:sz w:val="26"/>
                <w:szCs w:val="26"/>
              </w:rPr>
              <w:t>(50)</w:t>
            </w:r>
          </w:p>
        </w:tc>
        <w:tc>
          <w:tcPr>
            <w:tcW w:w="4394" w:type="dxa"/>
            <w:shd w:val="clear" w:color="auto" w:fill="auto"/>
            <w:tcMar>
              <w:top w:w="100" w:type="dxa"/>
              <w:left w:w="100" w:type="dxa"/>
              <w:bottom w:w="100" w:type="dxa"/>
              <w:right w:w="100" w:type="dxa"/>
            </w:tcMar>
          </w:tcPr>
          <w:p w14:paraId="2C5D1E39" w14:textId="77777777" w:rsidR="00C36084" w:rsidRPr="00BA2086" w:rsidRDefault="00C36084" w:rsidP="00BD5127">
            <w:pPr>
              <w:widowControl w:val="0"/>
              <w:spacing w:line="288" w:lineRule="auto"/>
              <w:rPr>
                <w:sz w:val="26"/>
                <w:szCs w:val="26"/>
              </w:rPr>
            </w:pPr>
            <w:r w:rsidRPr="00BA2086">
              <w:rPr>
                <w:sz w:val="26"/>
                <w:szCs w:val="26"/>
              </w:rPr>
              <w:t>Đường dẫn hình ảnh sản phẩm</w:t>
            </w:r>
          </w:p>
        </w:tc>
      </w:tr>
      <w:tr w:rsidR="00C36084" w:rsidRPr="00BA2086" w14:paraId="17E0BD39" w14:textId="77777777" w:rsidTr="00C25464">
        <w:tc>
          <w:tcPr>
            <w:tcW w:w="774" w:type="dxa"/>
            <w:shd w:val="clear" w:color="auto" w:fill="auto"/>
            <w:tcMar>
              <w:top w:w="100" w:type="dxa"/>
              <w:left w:w="100" w:type="dxa"/>
              <w:bottom w:w="100" w:type="dxa"/>
              <w:right w:w="100" w:type="dxa"/>
            </w:tcMar>
          </w:tcPr>
          <w:p w14:paraId="13F93A6F" w14:textId="6B8BDBBC" w:rsidR="00C36084" w:rsidRPr="00BA2086" w:rsidRDefault="00A15990" w:rsidP="00BD5127">
            <w:pPr>
              <w:widowControl w:val="0"/>
              <w:spacing w:line="288" w:lineRule="auto"/>
              <w:rPr>
                <w:sz w:val="26"/>
                <w:szCs w:val="26"/>
              </w:rPr>
            </w:pPr>
            <w:r>
              <w:rPr>
                <w:sz w:val="26"/>
                <w:szCs w:val="26"/>
              </w:rPr>
              <w:t>9</w:t>
            </w:r>
          </w:p>
        </w:tc>
        <w:tc>
          <w:tcPr>
            <w:tcW w:w="1985" w:type="dxa"/>
            <w:shd w:val="clear" w:color="auto" w:fill="auto"/>
            <w:tcMar>
              <w:top w:w="100" w:type="dxa"/>
              <w:left w:w="100" w:type="dxa"/>
              <w:bottom w:w="100" w:type="dxa"/>
              <w:right w:w="100" w:type="dxa"/>
            </w:tcMar>
          </w:tcPr>
          <w:p w14:paraId="5B4362DA" w14:textId="42BE08C3" w:rsidR="00C36084" w:rsidRPr="00BA2086" w:rsidRDefault="00A15990" w:rsidP="00BD5127">
            <w:pPr>
              <w:widowControl w:val="0"/>
              <w:spacing w:line="288" w:lineRule="auto"/>
              <w:rPr>
                <w:sz w:val="26"/>
                <w:szCs w:val="26"/>
              </w:rPr>
            </w:pPr>
            <w:r w:rsidRPr="00BA2086">
              <w:rPr>
                <w:sz w:val="26"/>
                <w:szCs w:val="26"/>
              </w:rPr>
              <w:t>slug</w:t>
            </w:r>
          </w:p>
        </w:tc>
        <w:tc>
          <w:tcPr>
            <w:tcW w:w="1701" w:type="dxa"/>
            <w:shd w:val="clear" w:color="auto" w:fill="auto"/>
            <w:tcMar>
              <w:top w:w="100" w:type="dxa"/>
              <w:left w:w="100" w:type="dxa"/>
              <w:bottom w:w="100" w:type="dxa"/>
              <w:right w:w="100" w:type="dxa"/>
            </w:tcMar>
          </w:tcPr>
          <w:p w14:paraId="43343DAE" w14:textId="1183E8EC" w:rsidR="00C36084" w:rsidRPr="00BA2086" w:rsidRDefault="00A15990" w:rsidP="00BD5127">
            <w:pPr>
              <w:widowControl w:val="0"/>
              <w:spacing w:line="288" w:lineRule="auto"/>
              <w:rPr>
                <w:sz w:val="26"/>
                <w:szCs w:val="26"/>
              </w:rPr>
            </w:pPr>
            <w:r>
              <w:rPr>
                <w:sz w:val="26"/>
                <w:szCs w:val="26"/>
              </w:rPr>
              <w:t>varchar</w:t>
            </w:r>
            <w:r w:rsidR="00C25464">
              <w:rPr>
                <w:sz w:val="26"/>
                <w:szCs w:val="26"/>
              </w:rPr>
              <w:t>(100)</w:t>
            </w:r>
          </w:p>
        </w:tc>
        <w:tc>
          <w:tcPr>
            <w:tcW w:w="4394" w:type="dxa"/>
            <w:shd w:val="clear" w:color="auto" w:fill="auto"/>
            <w:tcMar>
              <w:top w:w="100" w:type="dxa"/>
              <w:left w:w="100" w:type="dxa"/>
              <w:bottom w:w="100" w:type="dxa"/>
              <w:right w:w="100" w:type="dxa"/>
            </w:tcMar>
          </w:tcPr>
          <w:p w14:paraId="462F190C" w14:textId="5CE77018" w:rsidR="00C36084" w:rsidRPr="00BA2086" w:rsidRDefault="00A15990" w:rsidP="00BD5127">
            <w:pPr>
              <w:widowControl w:val="0"/>
              <w:spacing w:line="288" w:lineRule="auto"/>
              <w:rPr>
                <w:sz w:val="26"/>
                <w:szCs w:val="26"/>
              </w:rPr>
            </w:pPr>
            <w:r w:rsidRPr="00BA2086">
              <w:rPr>
                <w:sz w:val="26"/>
                <w:szCs w:val="26"/>
              </w:rPr>
              <w:t>Chuỗi ký tự ngắn gọn</w:t>
            </w:r>
            <w:r>
              <w:rPr>
                <w:sz w:val="26"/>
                <w:szCs w:val="26"/>
              </w:rPr>
              <w:t xml:space="preserve"> của tên sản phẩm</w:t>
            </w:r>
          </w:p>
        </w:tc>
      </w:tr>
      <w:tr w:rsidR="00C36084" w:rsidRPr="00BA2086" w14:paraId="5455C5B1" w14:textId="77777777" w:rsidTr="00C25464">
        <w:tc>
          <w:tcPr>
            <w:tcW w:w="774" w:type="dxa"/>
            <w:shd w:val="clear" w:color="auto" w:fill="auto"/>
            <w:tcMar>
              <w:top w:w="100" w:type="dxa"/>
              <w:left w:w="100" w:type="dxa"/>
              <w:bottom w:w="100" w:type="dxa"/>
              <w:right w:w="100" w:type="dxa"/>
            </w:tcMar>
          </w:tcPr>
          <w:p w14:paraId="23C801B6" w14:textId="193A087F" w:rsidR="00C36084" w:rsidRPr="00BA2086" w:rsidRDefault="00A15990" w:rsidP="00BD5127">
            <w:pPr>
              <w:widowControl w:val="0"/>
              <w:spacing w:line="288" w:lineRule="auto"/>
              <w:rPr>
                <w:sz w:val="26"/>
                <w:szCs w:val="26"/>
              </w:rPr>
            </w:pPr>
            <w:r>
              <w:rPr>
                <w:sz w:val="26"/>
                <w:szCs w:val="26"/>
              </w:rPr>
              <w:t>10</w:t>
            </w:r>
          </w:p>
        </w:tc>
        <w:tc>
          <w:tcPr>
            <w:tcW w:w="1985" w:type="dxa"/>
            <w:shd w:val="clear" w:color="auto" w:fill="auto"/>
            <w:tcMar>
              <w:top w:w="100" w:type="dxa"/>
              <w:left w:w="100" w:type="dxa"/>
              <w:bottom w:w="100" w:type="dxa"/>
              <w:right w:w="100" w:type="dxa"/>
            </w:tcMar>
          </w:tcPr>
          <w:p w14:paraId="4AF659F7" w14:textId="77777777" w:rsidR="00C36084" w:rsidRPr="00BA2086" w:rsidRDefault="00C36084" w:rsidP="00BD5127">
            <w:pPr>
              <w:widowControl w:val="0"/>
              <w:spacing w:line="288" w:lineRule="auto"/>
              <w:rPr>
                <w:sz w:val="26"/>
                <w:szCs w:val="26"/>
              </w:rPr>
            </w:pPr>
            <w:r w:rsidRPr="00BA2086">
              <w:rPr>
                <w:sz w:val="26"/>
                <w:szCs w:val="26"/>
              </w:rPr>
              <w:t>category_id</w:t>
            </w:r>
          </w:p>
        </w:tc>
        <w:tc>
          <w:tcPr>
            <w:tcW w:w="1701" w:type="dxa"/>
            <w:shd w:val="clear" w:color="auto" w:fill="auto"/>
            <w:tcMar>
              <w:top w:w="100" w:type="dxa"/>
              <w:left w:w="100" w:type="dxa"/>
              <w:bottom w:w="100" w:type="dxa"/>
              <w:right w:w="100" w:type="dxa"/>
            </w:tcMar>
          </w:tcPr>
          <w:p w14:paraId="67E63112" w14:textId="6575B6CB" w:rsidR="00C36084" w:rsidRPr="00BA2086" w:rsidRDefault="00C25464" w:rsidP="00BD5127">
            <w:pPr>
              <w:widowControl w:val="0"/>
              <w:spacing w:line="288" w:lineRule="auto"/>
              <w:rPr>
                <w:sz w:val="26"/>
                <w:szCs w:val="26"/>
              </w:rPr>
            </w:pPr>
            <w:r>
              <w:rPr>
                <w:sz w:val="26"/>
                <w:szCs w:val="26"/>
              </w:rPr>
              <w:t>int(11)</w:t>
            </w:r>
          </w:p>
        </w:tc>
        <w:tc>
          <w:tcPr>
            <w:tcW w:w="4394" w:type="dxa"/>
            <w:shd w:val="clear" w:color="auto" w:fill="auto"/>
            <w:tcMar>
              <w:top w:w="100" w:type="dxa"/>
              <w:left w:w="100" w:type="dxa"/>
              <w:bottom w:w="100" w:type="dxa"/>
              <w:right w:w="100" w:type="dxa"/>
            </w:tcMar>
          </w:tcPr>
          <w:p w14:paraId="04F55F4D"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257A48D0" w14:textId="77777777" w:rsidTr="00C25464">
        <w:tc>
          <w:tcPr>
            <w:tcW w:w="774" w:type="dxa"/>
            <w:shd w:val="clear" w:color="auto" w:fill="auto"/>
            <w:tcMar>
              <w:top w:w="100" w:type="dxa"/>
              <w:left w:w="100" w:type="dxa"/>
              <w:bottom w:w="100" w:type="dxa"/>
              <w:right w:w="100" w:type="dxa"/>
            </w:tcMar>
          </w:tcPr>
          <w:p w14:paraId="798E0465" w14:textId="304C1BE0" w:rsidR="00C36084" w:rsidRPr="00BA2086" w:rsidRDefault="00A15990" w:rsidP="00BD5127">
            <w:pPr>
              <w:widowControl w:val="0"/>
              <w:spacing w:line="288" w:lineRule="auto"/>
              <w:rPr>
                <w:sz w:val="26"/>
                <w:szCs w:val="26"/>
              </w:rPr>
            </w:pPr>
            <w:r>
              <w:rPr>
                <w:sz w:val="26"/>
                <w:szCs w:val="26"/>
              </w:rPr>
              <w:t>11</w:t>
            </w:r>
          </w:p>
        </w:tc>
        <w:tc>
          <w:tcPr>
            <w:tcW w:w="1985" w:type="dxa"/>
            <w:shd w:val="clear" w:color="auto" w:fill="auto"/>
            <w:tcMar>
              <w:top w:w="100" w:type="dxa"/>
              <w:left w:w="100" w:type="dxa"/>
              <w:bottom w:w="100" w:type="dxa"/>
              <w:right w:w="100" w:type="dxa"/>
            </w:tcMar>
          </w:tcPr>
          <w:p w14:paraId="584B8283" w14:textId="77777777" w:rsidR="00C36084" w:rsidRPr="00BA2086" w:rsidRDefault="00C36084" w:rsidP="00BD5127">
            <w:pPr>
              <w:widowControl w:val="0"/>
              <w:spacing w:line="288" w:lineRule="auto"/>
              <w:rPr>
                <w:sz w:val="26"/>
                <w:szCs w:val="26"/>
              </w:rPr>
            </w:pPr>
            <w:r w:rsidRPr="00BA2086">
              <w:rPr>
                <w:sz w:val="26"/>
                <w:szCs w:val="26"/>
              </w:rPr>
              <w:t>brand_id</w:t>
            </w:r>
          </w:p>
        </w:tc>
        <w:tc>
          <w:tcPr>
            <w:tcW w:w="1701" w:type="dxa"/>
            <w:shd w:val="clear" w:color="auto" w:fill="auto"/>
            <w:tcMar>
              <w:top w:w="100" w:type="dxa"/>
              <w:left w:w="100" w:type="dxa"/>
              <w:bottom w:w="100" w:type="dxa"/>
              <w:right w:w="100" w:type="dxa"/>
            </w:tcMar>
          </w:tcPr>
          <w:p w14:paraId="63DAC41D" w14:textId="4286F048" w:rsidR="00C36084" w:rsidRPr="00BA2086" w:rsidRDefault="00C36084" w:rsidP="00BD5127">
            <w:pPr>
              <w:widowControl w:val="0"/>
              <w:spacing w:line="288" w:lineRule="auto"/>
              <w:rPr>
                <w:sz w:val="26"/>
                <w:szCs w:val="26"/>
              </w:rPr>
            </w:pPr>
            <w:r w:rsidRPr="00BA2086">
              <w:rPr>
                <w:sz w:val="26"/>
                <w:szCs w:val="26"/>
              </w:rPr>
              <w:t>int</w:t>
            </w:r>
            <w:r w:rsidR="00C25464">
              <w:rPr>
                <w:sz w:val="26"/>
                <w:szCs w:val="26"/>
              </w:rPr>
              <w:t>(11)</w:t>
            </w:r>
          </w:p>
        </w:tc>
        <w:tc>
          <w:tcPr>
            <w:tcW w:w="4394" w:type="dxa"/>
            <w:shd w:val="clear" w:color="auto" w:fill="auto"/>
            <w:tcMar>
              <w:top w:w="100" w:type="dxa"/>
              <w:left w:w="100" w:type="dxa"/>
              <w:bottom w:w="100" w:type="dxa"/>
              <w:right w:w="100" w:type="dxa"/>
            </w:tcMar>
          </w:tcPr>
          <w:p w14:paraId="5AA27549" w14:textId="77777777" w:rsidR="00C36084" w:rsidRPr="00BA2086" w:rsidRDefault="00C36084" w:rsidP="00BD5127">
            <w:pPr>
              <w:widowControl w:val="0"/>
              <w:spacing w:line="288" w:lineRule="auto"/>
              <w:rPr>
                <w:sz w:val="26"/>
                <w:szCs w:val="26"/>
              </w:rPr>
            </w:pPr>
            <w:r w:rsidRPr="00BA2086">
              <w:rPr>
                <w:sz w:val="26"/>
                <w:szCs w:val="26"/>
              </w:rPr>
              <w:t>Mã nhãn hàng</w:t>
            </w:r>
          </w:p>
        </w:tc>
      </w:tr>
      <w:tr w:rsidR="00C36084" w:rsidRPr="00BA2086" w14:paraId="55E42619" w14:textId="77777777" w:rsidTr="00C25464">
        <w:tc>
          <w:tcPr>
            <w:tcW w:w="774" w:type="dxa"/>
            <w:shd w:val="clear" w:color="auto" w:fill="auto"/>
            <w:tcMar>
              <w:top w:w="100" w:type="dxa"/>
              <w:left w:w="100" w:type="dxa"/>
              <w:bottom w:w="100" w:type="dxa"/>
              <w:right w:w="100" w:type="dxa"/>
            </w:tcMar>
          </w:tcPr>
          <w:p w14:paraId="5F481E7D" w14:textId="1E872D09"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2</w:t>
            </w:r>
          </w:p>
        </w:tc>
        <w:tc>
          <w:tcPr>
            <w:tcW w:w="1985" w:type="dxa"/>
            <w:shd w:val="clear" w:color="auto" w:fill="auto"/>
            <w:tcMar>
              <w:top w:w="100" w:type="dxa"/>
              <w:left w:w="100" w:type="dxa"/>
              <w:bottom w:w="100" w:type="dxa"/>
              <w:right w:w="100" w:type="dxa"/>
            </w:tcMar>
          </w:tcPr>
          <w:p w14:paraId="6CC693D3" w14:textId="6BE18E85" w:rsidR="00C36084" w:rsidRPr="00BA2086" w:rsidRDefault="00A15990" w:rsidP="00BD5127">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1921ED81" w14:textId="3DB44E03" w:rsidR="00C36084" w:rsidRPr="00BA2086" w:rsidRDefault="00A15990" w:rsidP="00BD5127">
            <w:pPr>
              <w:widowControl w:val="0"/>
              <w:spacing w:line="288" w:lineRule="auto"/>
              <w:rPr>
                <w:sz w:val="26"/>
                <w:szCs w:val="26"/>
              </w:rPr>
            </w:pPr>
            <w:r>
              <w:rPr>
                <w:sz w:val="26"/>
                <w:szCs w:val="26"/>
              </w:rPr>
              <w:t>datetime</w:t>
            </w:r>
            <w:r w:rsidR="00C25464">
              <w:rPr>
                <w:sz w:val="26"/>
                <w:szCs w:val="26"/>
              </w:rPr>
              <w:t>()</w:t>
            </w:r>
          </w:p>
        </w:tc>
        <w:tc>
          <w:tcPr>
            <w:tcW w:w="4394" w:type="dxa"/>
            <w:shd w:val="clear" w:color="auto" w:fill="auto"/>
            <w:tcMar>
              <w:top w:w="100" w:type="dxa"/>
              <w:left w:w="100" w:type="dxa"/>
              <w:bottom w:w="100" w:type="dxa"/>
              <w:right w:w="100" w:type="dxa"/>
            </w:tcMar>
          </w:tcPr>
          <w:p w14:paraId="45A13E69" w14:textId="0F043DA9" w:rsidR="00C36084" w:rsidRPr="00BA2086" w:rsidRDefault="00A15990" w:rsidP="00BD5127">
            <w:pPr>
              <w:widowControl w:val="0"/>
              <w:spacing w:line="288" w:lineRule="auto"/>
              <w:rPr>
                <w:sz w:val="26"/>
                <w:szCs w:val="26"/>
              </w:rPr>
            </w:pPr>
            <w:r>
              <w:rPr>
                <w:sz w:val="26"/>
                <w:szCs w:val="26"/>
              </w:rPr>
              <w:t>Thời gian tạo sản phẩm</w:t>
            </w:r>
          </w:p>
        </w:tc>
      </w:tr>
      <w:tr w:rsidR="00C36084" w:rsidRPr="00BA2086" w14:paraId="154C35AD" w14:textId="77777777" w:rsidTr="00C25464">
        <w:tc>
          <w:tcPr>
            <w:tcW w:w="774" w:type="dxa"/>
            <w:shd w:val="clear" w:color="auto" w:fill="auto"/>
            <w:tcMar>
              <w:top w:w="100" w:type="dxa"/>
              <w:left w:w="100" w:type="dxa"/>
              <w:bottom w:w="100" w:type="dxa"/>
              <w:right w:w="100" w:type="dxa"/>
            </w:tcMar>
          </w:tcPr>
          <w:p w14:paraId="2C9672C3" w14:textId="4445DA0C"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3</w:t>
            </w:r>
          </w:p>
        </w:tc>
        <w:tc>
          <w:tcPr>
            <w:tcW w:w="1985" w:type="dxa"/>
            <w:shd w:val="clear" w:color="auto" w:fill="auto"/>
            <w:tcMar>
              <w:top w:w="100" w:type="dxa"/>
              <w:left w:w="100" w:type="dxa"/>
              <w:bottom w:w="100" w:type="dxa"/>
              <w:right w:w="100" w:type="dxa"/>
            </w:tcMar>
          </w:tcPr>
          <w:p w14:paraId="22BD68FA" w14:textId="3966217D" w:rsidR="00C36084" w:rsidRPr="00BA2086" w:rsidRDefault="00A15990" w:rsidP="00BD5127">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5770F2E5" w14:textId="3981AE75" w:rsidR="00C36084" w:rsidRPr="00BA2086" w:rsidRDefault="00C36084" w:rsidP="00BD5127">
            <w:pPr>
              <w:widowControl w:val="0"/>
              <w:spacing w:line="288" w:lineRule="auto"/>
              <w:rPr>
                <w:sz w:val="26"/>
                <w:szCs w:val="26"/>
              </w:rPr>
            </w:pPr>
            <w:r w:rsidRPr="00BA2086">
              <w:rPr>
                <w:sz w:val="26"/>
                <w:szCs w:val="26"/>
              </w:rPr>
              <w:t>int</w:t>
            </w:r>
            <w:r w:rsidR="00C25464">
              <w:rPr>
                <w:sz w:val="26"/>
                <w:szCs w:val="26"/>
              </w:rPr>
              <w:t>(2)</w:t>
            </w:r>
          </w:p>
        </w:tc>
        <w:tc>
          <w:tcPr>
            <w:tcW w:w="4394" w:type="dxa"/>
            <w:shd w:val="clear" w:color="auto" w:fill="auto"/>
            <w:tcMar>
              <w:top w:w="100" w:type="dxa"/>
              <w:left w:w="100" w:type="dxa"/>
              <w:bottom w:w="100" w:type="dxa"/>
              <w:right w:w="100" w:type="dxa"/>
            </w:tcMar>
          </w:tcPr>
          <w:p w14:paraId="23231E40" w14:textId="2CFD781A" w:rsidR="00C36084" w:rsidRPr="00BA2086" w:rsidRDefault="00A15990" w:rsidP="00BD5127">
            <w:pPr>
              <w:widowControl w:val="0"/>
              <w:spacing w:line="288" w:lineRule="auto"/>
              <w:rPr>
                <w:sz w:val="26"/>
                <w:szCs w:val="26"/>
              </w:rPr>
            </w:pPr>
            <w:r>
              <w:rPr>
                <w:sz w:val="26"/>
                <w:szCs w:val="26"/>
              </w:rPr>
              <w:t>Trạng thái của sản phẩm</w:t>
            </w:r>
          </w:p>
        </w:tc>
      </w:tr>
    </w:tbl>
    <w:p w14:paraId="670BF2EA" w14:textId="45B8DA67" w:rsidR="00C73AB6" w:rsidRPr="00C73AB6" w:rsidRDefault="00C73AB6" w:rsidP="00403BCC">
      <w:pPr>
        <w:ind w:firstLine="567"/>
        <w:jc w:val="both"/>
        <w:rPr>
          <w:sz w:val="26"/>
          <w:szCs w:val="26"/>
        </w:rPr>
      </w:pPr>
      <w:r>
        <w:rPr>
          <w:sz w:val="26"/>
          <w:szCs w:val="26"/>
        </w:rPr>
        <w:t>Lớp products lưu trữ những thông tin cơ bản của sản phẩm được hiển thị trên website như tên sản phẩm, mô tả, công dụng, đơn vị tính, giá bán</w:t>
      </w:r>
      <w:r w:rsidR="00403BCC">
        <w:rPr>
          <w:sz w:val="26"/>
          <w:szCs w:val="26"/>
        </w:rPr>
        <w:t>, giảm giá,… bởi vì lưu trữ thông tin hiển thị của sản phẩm nên cần phải có sự chính xác cao về thông tin của sản phẩm đó như sản phẩm thuộc thương hiệu nào để có thể tạo được lòng tin và sự yên tâm của khách hàng. Lớp products gồm có hai phương thức là add_product() để tạo ra một bản ghi sản phẩm, update_product($product_id) dùng cập nhật thông tin của sản phẩm kèm theo trạng thái của sản phẩm.</w:t>
      </w:r>
    </w:p>
    <w:p w14:paraId="27A5B2FD" w14:textId="6B459257" w:rsidR="00C36084" w:rsidRPr="00BA2086" w:rsidRDefault="00C36084" w:rsidP="00156692">
      <w:pPr>
        <w:spacing w:before="80" w:line="288" w:lineRule="auto"/>
        <w:outlineLvl w:val="3"/>
        <w:rPr>
          <w:b/>
          <w:sz w:val="26"/>
          <w:szCs w:val="26"/>
        </w:rPr>
      </w:pPr>
      <w:r w:rsidRPr="00BA2086">
        <w:rPr>
          <w:b/>
          <w:sz w:val="26"/>
          <w:szCs w:val="26"/>
        </w:rPr>
        <w:t xml:space="preserve">2.3.7 Lớp </w:t>
      </w:r>
      <w:r w:rsidR="00D44F05">
        <w:rPr>
          <w:b/>
          <w:sz w:val="26"/>
          <w:szCs w:val="26"/>
        </w:rPr>
        <w:t>s</w:t>
      </w:r>
      <w:r w:rsidR="006A0021">
        <w:rPr>
          <w:b/>
          <w:sz w:val="26"/>
          <w:szCs w:val="26"/>
        </w:rPr>
        <w:t>uppliers</w:t>
      </w:r>
    </w:p>
    <w:p w14:paraId="56EEAC00" w14:textId="7ACA68E8" w:rsidR="00E27623" w:rsidRDefault="00403BCC" w:rsidP="00E27623">
      <w:pPr>
        <w:keepNext/>
        <w:spacing w:line="288" w:lineRule="auto"/>
        <w:jc w:val="center"/>
      </w:pPr>
      <w:r w:rsidRPr="00403BCC">
        <w:rPr>
          <w:noProof/>
        </w:rPr>
        <w:drawing>
          <wp:inline distT="0" distB="0" distL="0" distR="0" wp14:anchorId="42279267" wp14:editId="7EC22075">
            <wp:extent cx="2363189" cy="2021524"/>
            <wp:effectExtent l="0" t="0" r="0" b="0"/>
            <wp:docPr id="374051673"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51673" name="Picture 1" descr="A close-up of a list&#10;&#10;AI-generated content may be incorrect."/>
                    <pic:cNvPicPr/>
                  </pic:nvPicPr>
                  <pic:blipFill>
                    <a:blip r:embed="rId33"/>
                    <a:stretch>
                      <a:fillRect/>
                    </a:stretch>
                  </pic:blipFill>
                  <pic:spPr>
                    <a:xfrm>
                      <a:off x="0" y="0"/>
                      <a:ext cx="2371225" cy="2028398"/>
                    </a:xfrm>
                    <a:prstGeom prst="rect">
                      <a:avLst/>
                    </a:prstGeom>
                  </pic:spPr>
                </pic:pic>
              </a:graphicData>
            </a:graphic>
          </wp:inline>
        </w:drawing>
      </w:r>
    </w:p>
    <w:p w14:paraId="1AD0650F" w14:textId="4EC12358" w:rsidR="00C36084" w:rsidRPr="00BA2086" w:rsidRDefault="00E27623" w:rsidP="00E27623">
      <w:pPr>
        <w:pStyle w:val="Caption"/>
        <w:rPr>
          <w:b/>
        </w:rPr>
      </w:pPr>
      <w:bookmarkStart w:id="92" w:name="_Toc196282107"/>
      <w:r>
        <w:t xml:space="preserve">Hình </w:t>
      </w:r>
      <w:fldSimple w:instr=" SEQ Hình \* ARABIC ">
        <w:r w:rsidR="00CF71CE">
          <w:rPr>
            <w:noProof/>
          </w:rPr>
          <w:t>10</w:t>
        </w:r>
      </w:fldSimple>
      <w:r w:rsidR="00A421E9">
        <w:t>.</w:t>
      </w:r>
      <w:r>
        <w:t xml:space="preserve"> Lớp suppliers</w:t>
      </w:r>
      <w:bookmarkEnd w:id="92"/>
    </w:p>
    <w:p w14:paraId="522415E3" w14:textId="21D4104E" w:rsidR="00966582" w:rsidRDefault="00966582" w:rsidP="008302A7">
      <w:pPr>
        <w:pStyle w:val="Caption"/>
        <w:spacing w:after="0"/>
      </w:pPr>
      <w:bookmarkStart w:id="93" w:name="_Toc194359828"/>
      <w:bookmarkStart w:id="94" w:name="_Toc196289015"/>
      <w:r>
        <w:t xml:space="preserve">Bảng </w:t>
      </w:r>
      <w:fldSimple w:instr=" SEQ Bảng \* ARABIC ">
        <w:r w:rsidR="00CF71CE">
          <w:rPr>
            <w:noProof/>
          </w:rPr>
          <w:t>8</w:t>
        </w:r>
      </w:fldSimple>
      <w:r w:rsidR="00D924BE">
        <w:t>.</w:t>
      </w:r>
      <w:r>
        <w:t xml:space="preserve"> </w:t>
      </w:r>
      <w:r w:rsidRPr="00BA2086">
        <w:rPr>
          <w:bCs/>
        </w:rPr>
        <w:t xml:space="preserve">Mô tả thuộc tính lớp </w:t>
      </w:r>
      <w:bookmarkEnd w:id="93"/>
      <w:r w:rsidR="00403BCC">
        <w:rPr>
          <w:bCs/>
        </w:rPr>
        <w:t>suppliers</w:t>
      </w:r>
      <w:bookmarkEnd w:id="94"/>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99"/>
        <w:gridCol w:w="1701"/>
        <w:gridCol w:w="3280"/>
      </w:tblGrid>
      <w:tr w:rsidR="00C36084" w:rsidRPr="00BA2086" w14:paraId="7BD2D2D0" w14:textId="77777777" w:rsidTr="004E228B">
        <w:tc>
          <w:tcPr>
            <w:tcW w:w="910" w:type="dxa"/>
            <w:shd w:val="clear" w:color="auto" w:fill="auto"/>
            <w:tcMar>
              <w:top w:w="100" w:type="dxa"/>
              <w:left w:w="100" w:type="dxa"/>
              <w:bottom w:w="100" w:type="dxa"/>
              <w:right w:w="100" w:type="dxa"/>
            </w:tcMar>
          </w:tcPr>
          <w:p w14:paraId="28A908D5"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99" w:type="dxa"/>
            <w:shd w:val="clear" w:color="auto" w:fill="auto"/>
            <w:tcMar>
              <w:top w:w="100" w:type="dxa"/>
              <w:left w:w="100" w:type="dxa"/>
              <w:bottom w:w="100" w:type="dxa"/>
              <w:right w:w="100" w:type="dxa"/>
            </w:tcMar>
          </w:tcPr>
          <w:p w14:paraId="77C491A4"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4B143E9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80" w:type="dxa"/>
            <w:shd w:val="clear" w:color="auto" w:fill="auto"/>
            <w:tcMar>
              <w:top w:w="100" w:type="dxa"/>
              <w:left w:w="100" w:type="dxa"/>
              <w:bottom w:w="100" w:type="dxa"/>
              <w:right w:w="100" w:type="dxa"/>
            </w:tcMar>
          </w:tcPr>
          <w:p w14:paraId="62B2AE3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7466F8E" w14:textId="77777777" w:rsidTr="004E228B">
        <w:tc>
          <w:tcPr>
            <w:tcW w:w="910" w:type="dxa"/>
            <w:shd w:val="clear" w:color="auto" w:fill="auto"/>
            <w:tcMar>
              <w:top w:w="100" w:type="dxa"/>
              <w:left w:w="100" w:type="dxa"/>
              <w:bottom w:w="100" w:type="dxa"/>
              <w:right w:w="100" w:type="dxa"/>
            </w:tcMar>
          </w:tcPr>
          <w:p w14:paraId="61EE7D68" w14:textId="77777777" w:rsidR="00C36084" w:rsidRPr="00BA2086" w:rsidRDefault="00C36084" w:rsidP="00BD5127">
            <w:pPr>
              <w:widowControl w:val="0"/>
              <w:spacing w:line="288" w:lineRule="auto"/>
              <w:rPr>
                <w:sz w:val="26"/>
                <w:szCs w:val="26"/>
              </w:rPr>
            </w:pPr>
            <w:r w:rsidRPr="00BA2086">
              <w:rPr>
                <w:sz w:val="26"/>
                <w:szCs w:val="26"/>
              </w:rPr>
              <w:t>1</w:t>
            </w:r>
          </w:p>
        </w:tc>
        <w:tc>
          <w:tcPr>
            <w:tcW w:w="2699" w:type="dxa"/>
            <w:shd w:val="clear" w:color="auto" w:fill="auto"/>
            <w:tcMar>
              <w:top w:w="100" w:type="dxa"/>
              <w:left w:w="100" w:type="dxa"/>
              <w:bottom w:w="100" w:type="dxa"/>
              <w:right w:w="100" w:type="dxa"/>
            </w:tcMar>
          </w:tcPr>
          <w:p w14:paraId="154DE4C3" w14:textId="0EDA96D8" w:rsidR="00C36084" w:rsidRPr="00BA2086" w:rsidRDefault="004E228B" w:rsidP="00BD5127">
            <w:pPr>
              <w:widowControl w:val="0"/>
              <w:spacing w:line="288" w:lineRule="auto"/>
              <w:rPr>
                <w:sz w:val="26"/>
                <w:szCs w:val="26"/>
              </w:rPr>
            </w:pPr>
            <w:r w:rsidRPr="004E228B">
              <w:rPr>
                <w:sz w:val="26"/>
                <w:szCs w:val="26"/>
              </w:rPr>
              <w:t>supplier_id {PK}</w:t>
            </w:r>
          </w:p>
        </w:tc>
        <w:tc>
          <w:tcPr>
            <w:tcW w:w="1701" w:type="dxa"/>
            <w:shd w:val="clear" w:color="auto" w:fill="auto"/>
            <w:tcMar>
              <w:top w:w="100" w:type="dxa"/>
              <w:left w:w="100" w:type="dxa"/>
              <w:bottom w:w="100" w:type="dxa"/>
              <w:right w:w="100" w:type="dxa"/>
            </w:tcMar>
          </w:tcPr>
          <w:p w14:paraId="684DC87B" w14:textId="1BFDC75F" w:rsidR="00C36084" w:rsidRPr="00BA2086" w:rsidRDefault="00C36084" w:rsidP="00BD5127">
            <w:pPr>
              <w:widowControl w:val="0"/>
              <w:spacing w:line="288" w:lineRule="auto"/>
              <w:rPr>
                <w:sz w:val="26"/>
                <w:szCs w:val="26"/>
              </w:rPr>
            </w:pPr>
            <w:r w:rsidRPr="00BA2086">
              <w:rPr>
                <w:sz w:val="26"/>
                <w:szCs w:val="26"/>
              </w:rPr>
              <w:t>int</w:t>
            </w:r>
            <w:r w:rsidR="00C25464">
              <w:rPr>
                <w:sz w:val="26"/>
                <w:szCs w:val="26"/>
              </w:rPr>
              <w:t>(11)</w:t>
            </w:r>
          </w:p>
        </w:tc>
        <w:tc>
          <w:tcPr>
            <w:tcW w:w="3280" w:type="dxa"/>
            <w:shd w:val="clear" w:color="auto" w:fill="auto"/>
            <w:tcMar>
              <w:top w:w="100" w:type="dxa"/>
              <w:left w:w="100" w:type="dxa"/>
              <w:bottom w:w="100" w:type="dxa"/>
              <w:right w:w="100" w:type="dxa"/>
            </w:tcMar>
          </w:tcPr>
          <w:p w14:paraId="0B110701" w14:textId="74D32D11" w:rsidR="00C36084" w:rsidRPr="00BA2086" w:rsidRDefault="00C36084" w:rsidP="00BD5127">
            <w:pPr>
              <w:widowControl w:val="0"/>
              <w:spacing w:line="288" w:lineRule="auto"/>
              <w:rPr>
                <w:sz w:val="26"/>
                <w:szCs w:val="26"/>
              </w:rPr>
            </w:pPr>
            <w:r w:rsidRPr="00BA2086">
              <w:rPr>
                <w:sz w:val="26"/>
                <w:szCs w:val="26"/>
              </w:rPr>
              <w:t xml:space="preserve">Mã </w:t>
            </w:r>
            <w:r w:rsidR="004E228B">
              <w:rPr>
                <w:sz w:val="26"/>
                <w:szCs w:val="26"/>
              </w:rPr>
              <w:t>nhà cung cấp</w:t>
            </w:r>
          </w:p>
        </w:tc>
      </w:tr>
      <w:tr w:rsidR="00C36084" w:rsidRPr="00BA2086" w14:paraId="7DD693AA" w14:textId="77777777" w:rsidTr="004E228B">
        <w:tc>
          <w:tcPr>
            <w:tcW w:w="910" w:type="dxa"/>
            <w:shd w:val="clear" w:color="auto" w:fill="auto"/>
            <w:tcMar>
              <w:top w:w="100" w:type="dxa"/>
              <w:left w:w="100" w:type="dxa"/>
              <w:bottom w:w="100" w:type="dxa"/>
              <w:right w:w="100" w:type="dxa"/>
            </w:tcMar>
          </w:tcPr>
          <w:p w14:paraId="54326B48" w14:textId="77777777" w:rsidR="00C36084" w:rsidRPr="00BA2086" w:rsidRDefault="00C36084" w:rsidP="00BD5127">
            <w:pPr>
              <w:widowControl w:val="0"/>
              <w:spacing w:line="288" w:lineRule="auto"/>
              <w:rPr>
                <w:sz w:val="26"/>
                <w:szCs w:val="26"/>
              </w:rPr>
            </w:pPr>
            <w:r w:rsidRPr="00BA2086">
              <w:rPr>
                <w:sz w:val="26"/>
                <w:szCs w:val="26"/>
              </w:rPr>
              <w:t>2</w:t>
            </w:r>
          </w:p>
        </w:tc>
        <w:tc>
          <w:tcPr>
            <w:tcW w:w="2699" w:type="dxa"/>
            <w:shd w:val="clear" w:color="auto" w:fill="auto"/>
            <w:tcMar>
              <w:top w:w="100" w:type="dxa"/>
              <w:left w:w="100" w:type="dxa"/>
              <w:bottom w:w="100" w:type="dxa"/>
              <w:right w:w="100" w:type="dxa"/>
            </w:tcMar>
          </w:tcPr>
          <w:p w14:paraId="2D4A9B0C" w14:textId="02A53B6A" w:rsidR="00C36084" w:rsidRPr="00BA2086" w:rsidRDefault="004E228B" w:rsidP="00BD5127">
            <w:pPr>
              <w:widowControl w:val="0"/>
              <w:spacing w:line="288" w:lineRule="auto"/>
              <w:rPr>
                <w:sz w:val="26"/>
                <w:szCs w:val="26"/>
              </w:rPr>
            </w:pPr>
            <w:r>
              <w:rPr>
                <w:sz w:val="26"/>
                <w:szCs w:val="26"/>
              </w:rPr>
              <w:t>e</w:t>
            </w:r>
            <w:r w:rsidRPr="004E228B">
              <w:rPr>
                <w:sz w:val="26"/>
                <w:szCs w:val="26"/>
              </w:rPr>
              <w:t>mail</w:t>
            </w:r>
          </w:p>
        </w:tc>
        <w:tc>
          <w:tcPr>
            <w:tcW w:w="1701" w:type="dxa"/>
            <w:shd w:val="clear" w:color="auto" w:fill="auto"/>
            <w:tcMar>
              <w:top w:w="100" w:type="dxa"/>
              <w:left w:w="100" w:type="dxa"/>
              <w:bottom w:w="100" w:type="dxa"/>
              <w:right w:w="100" w:type="dxa"/>
            </w:tcMar>
          </w:tcPr>
          <w:p w14:paraId="222AF8CC" w14:textId="60F62C39" w:rsidR="00C36084" w:rsidRPr="00BA2086" w:rsidRDefault="00C25464" w:rsidP="00BD5127">
            <w:pPr>
              <w:widowControl w:val="0"/>
              <w:spacing w:line="288" w:lineRule="auto"/>
              <w:rPr>
                <w:sz w:val="26"/>
                <w:szCs w:val="26"/>
              </w:rPr>
            </w:pPr>
            <w:r>
              <w:rPr>
                <w:sz w:val="26"/>
                <w:szCs w:val="26"/>
              </w:rPr>
              <w:t>varchar(50)</w:t>
            </w:r>
          </w:p>
        </w:tc>
        <w:tc>
          <w:tcPr>
            <w:tcW w:w="3280" w:type="dxa"/>
            <w:shd w:val="clear" w:color="auto" w:fill="auto"/>
            <w:tcMar>
              <w:top w:w="100" w:type="dxa"/>
              <w:left w:w="100" w:type="dxa"/>
              <w:bottom w:w="100" w:type="dxa"/>
              <w:right w:w="100" w:type="dxa"/>
            </w:tcMar>
          </w:tcPr>
          <w:p w14:paraId="659770FD" w14:textId="3684DDB2" w:rsidR="00C36084" w:rsidRPr="00BA2086" w:rsidRDefault="004E228B" w:rsidP="00BD5127">
            <w:pPr>
              <w:widowControl w:val="0"/>
              <w:spacing w:line="288" w:lineRule="auto"/>
              <w:rPr>
                <w:sz w:val="26"/>
                <w:szCs w:val="26"/>
              </w:rPr>
            </w:pPr>
            <w:r>
              <w:rPr>
                <w:sz w:val="26"/>
                <w:szCs w:val="26"/>
              </w:rPr>
              <w:t>Email nhà cung cấp</w:t>
            </w:r>
          </w:p>
        </w:tc>
      </w:tr>
      <w:tr w:rsidR="00C36084" w:rsidRPr="00BA2086" w14:paraId="409173E6" w14:textId="77777777" w:rsidTr="004E228B">
        <w:tc>
          <w:tcPr>
            <w:tcW w:w="910" w:type="dxa"/>
            <w:shd w:val="clear" w:color="auto" w:fill="auto"/>
            <w:tcMar>
              <w:top w:w="100" w:type="dxa"/>
              <w:left w:w="100" w:type="dxa"/>
              <w:bottom w:w="100" w:type="dxa"/>
              <w:right w:w="100" w:type="dxa"/>
            </w:tcMar>
          </w:tcPr>
          <w:p w14:paraId="2BEBE755" w14:textId="77777777" w:rsidR="00C36084" w:rsidRPr="00BA2086" w:rsidRDefault="00C36084" w:rsidP="00BD5127">
            <w:pPr>
              <w:widowControl w:val="0"/>
              <w:spacing w:line="288" w:lineRule="auto"/>
              <w:rPr>
                <w:sz w:val="26"/>
                <w:szCs w:val="26"/>
              </w:rPr>
            </w:pPr>
            <w:r w:rsidRPr="00BA2086">
              <w:rPr>
                <w:sz w:val="26"/>
                <w:szCs w:val="26"/>
              </w:rPr>
              <w:t>3</w:t>
            </w:r>
          </w:p>
        </w:tc>
        <w:tc>
          <w:tcPr>
            <w:tcW w:w="2699" w:type="dxa"/>
            <w:shd w:val="clear" w:color="auto" w:fill="auto"/>
            <w:tcMar>
              <w:top w:w="100" w:type="dxa"/>
              <w:left w:w="100" w:type="dxa"/>
              <w:bottom w:w="100" w:type="dxa"/>
              <w:right w:w="100" w:type="dxa"/>
            </w:tcMar>
          </w:tcPr>
          <w:p w14:paraId="1416640D" w14:textId="08935C1E" w:rsidR="00C36084" w:rsidRPr="00BA2086" w:rsidRDefault="00403BCC" w:rsidP="00BD5127">
            <w:pPr>
              <w:widowControl w:val="0"/>
              <w:spacing w:line="288" w:lineRule="auto"/>
              <w:rPr>
                <w:sz w:val="26"/>
                <w:szCs w:val="26"/>
              </w:rPr>
            </w:pPr>
            <w:r>
              <w:rPr>
                <w:sz w:val="26"/>
                <w:szCs w:val="26"/>
              </w:rPr>
              <w:t>n</w:t>
            </w:r>
            <w:r w:rsidR="004E228B" w:rsidRPr="004E228B">
              <w:rPr>
                <w:sz w:val="26"/>
                <w:szCs w:val="26"/>
              </w:rPr>
              <w:t>ame</w:t>
            </w:r>
            <w:r>
              <w:rPr>
                <w:sz w:val="26"/>
                <w:szCs w:val="26"/>
              </w:rPr>
              <w:t>_</w:t>
            </w:r>
            <w:r w:rsidR="004E228B" w:rsidRPr="004E228B">
              <w:rPr>
                <w:sz w:val="26"/>
                <w:szCs w:val="26"/>
              </w:rPr>
              <w:t>of</w:t>
            </w:r>
            <w:r w:rsidR="004E228B">
              <w:rPr>
                <w:sz w:val="26"/>
                <w:szCs w:val="26"/>
              </w:rPr>
              <w:t>_</w:t>
            </w:r>
            <w:r w:rsidR="004E228B" w:rsidRPr="004E228B">
              <w:rPr>
                <w:sz w:val="26"/>
                <w:szCs w:val="26"/>
              </w:rPr>
              <w:t>representative</w:t>
            </w:r>
          </w:p>
        </w:tc>
        <w:tc>
          <w:tcPr>
            <w:tcW w:w="1701" w:type="dxa"/>
            <w:shd w:val="clear" w:color="auto" w:fill="auto"/>
            <w:tcMar>
              <w:top w:w="100" w:type="dxa"/>
              <w:left w:w="100" w:type="dxa"/>
              <w:bottom w:w="100" w:type="dxa"/>
              <w:right w:w="100" w:type="dxa"/>
            </w:tcMar>
          </w:tcPr>
          <w:p w14:paraId="3A08F4BB" w14:textId="4E3CD30A" w:rsidR="00C36084" w:rsidRPr="00BA2086" w:rsidRDefault="00C25464" w:rsidP="00BD5127">
            <w:pPr>
              <w:widowControl w:val="0"/>
              <w:spacing w:line="288" w:lineRule="auto"/>
              <w:rPr>
                <w:sz w:val="26"/>
                <w:szCs w:val="26"/>
              </w:rPr>
            </w:pPr>
            <w:r>
              <w:rPr>
                <w:sz w:val="26"/>
                <w:szCs w:val="26"/>
              </w:rPr>
              <w:t>varchar(50)</w:t>
            </w:r>
          </w:p>
        </w:tc>
        <w:tc>
          <w:tcPr>
            <w:tcW w:w="3280" w:type="dxa"/>
            <w:shd w:val="clear" w:color="auto" w:fill="auto"/>
            <w:tcMar>
              <w:top w:w="100" w:type="dxa"/>
              <w:left w:w="100" w:type="dxa"/>
              <w:bottom w:w="100" w:type="dxa"/>
              <w:right w:w="100" w:type="dxa"/>
            </w:tcMar>
          </w:tcPr>
          <w:p w14:paraId="04A171A5" w14:textId="7557ABC6" w:rsidR="00C36084" w:rsidRPr="00BA2086" w:rsidRDefault="004E228B" w:rsidP="00BD5127">
            <w:pPr>
              <w:widowControl w:val="0"/>
              <w:spacing w:line="288" w:lineRule="auto"/>
              <w:rPr>
                <w:sz w:val="26"/>
                <w:szCs w:val="26"/>
              </w:rPr>
            </w:pPr>
            <w:r>
              <w:rPr>
                <w:sz w:val="26"/>
                <w:szCs w:val="26"/>
              </w:rPr>
              <w:t>Tên người đại diện</w:t>
            </w:r>
          </w:p>
        </w:tc>
      </w:tr>
      <w:tr w:rsidR="00C36084" w:rsidRPr="00BA2086" w14:paraId="3EEA2134" w14:textId="77777777" w:rsidTr="004E228B">
        <w:tc>
          <w:tcPr>
            <w:tcW w:w="910" w:type="dxa"/>
            <w:shd w:val="clear" w:color="auto" w:fill="auto"/>
            <w:tcMar>
              <w:top w:w="100" w:type="dxa"/>
              <w:left w:w="100" w:type="dxa"/>
              <w:bottom w:w="100" w:type="dxa"/>
              <w:right w:w="100" w:type="dxa"/>
            </w:tcMar>
          </w:tcPr>
          <w:p w14:paraId="271817CC" w14:textId="77777777" w:rsidR="00C36084" w:rsidRPr="00BA2086" w:rsidRDefault="00C36084" w:rsidP="00BD5127">
            <w:pPr>
              <w:widowControl w:val="0"/>
              <w:spacing w:line="288" w:lineRule="auto"/>
              <w:rPr>
                <w:sz w:val="26"/>
                <w:szCs w:val="26"/>
              </w:rPr>
            </w:pPr>
            <w:r w:rsidRPr="00BA2086">
              <w:rPr>
                <w:sz w:val="26"/>
                <w:szCs w:val="26"/>
              </w:rPr>
              <w:t>4</w:t>
            </w:r>
          </w:p>
        </w:tc>
        <w:tc>
          <w:tcPr>
            <w:tcW w:w="2699" w:type="dxa"/>
            <w:shd w:val="clear" w:color="auto" w:fill="auto"/>
            <w:tcMar>
              <w:top w:w="100" w:type="dxa"/>
              <w:left w:w="100" w:type="dxa"/>
              <w:bottom w:w="100" w:type="dxa"/>
              <w:right w:w="100" w:type="dxa"/>
            </w:tcMar>
          </w:tcPr>
          <w:p w14:paraId="6255AD65" w14:textId="63837DDD" w:rsidR="00C36084" w:rsidRPr="00BA2086" w:rsidRDefault="004E228B" w:rsidP="00BD5127">
            <w:pPr>
              <w:widowControl w:val="0"/>
              <w:spacing w:line="288" w:lineRule="auto"/>
              <w:rPr>
                <w:sz w:val="26"/>
                <w:szCs w:val="26"/>
              </w:rPr>
            </w:pPr>
            <w:r w:rsidRPr="004E228B">
              <w:rPr>
                <w:sz w:val="26"/>
                <w:szCs w:val="26"/>
              </w:rPr>
              <w:t>phone</w:t>
            </w:r>
          </w:p>
        </w:tc>
        <w:tc>
          <w:tcPr>
            <w:tcW w:w="1701" w:type="dxa"/>
            <w:shd w:val="clear" w:color="auto" w:fill="auto"/>
            <w:tcMar>
              <w:top w:w="100" w:type="dxa"/>
              <w:left w:w="100" w:type="dxa"/>
              <w:bottom w:w="100" w:type="dxa"/>
              <w:right w:w="100" w:type="dxa"/>
            </w:tcMar>
          </w:tcPr>
          <w:p w14:paraId="0BE9F60E" w14:textId="064D304B" w:rsidR="00C36084" w:rsidRPr="00BA2086" w:rsidRDefault="00C25464" w:rsidP="00BD5127">
            <w:pPr>
              <w:widowControl w:val="0"/>
              <w:spacing w:line="288" w:lineRule="auto"/>
              <w:rPr>
                <w:sz w:val="26"/>
                <w:szCs w:val="26"/>
              </w:rPr>
            </w:pPr>
            <w:r>
              <w:rPr>
                <w:sz w:val="26"/>
                <w:szCs w:val="26"/>
              </w:rPr>
              <w:t>varchar(13)</w:t>
            </w:r>
          </w:p>
        </w:tc>
        <w:tc>
          <w:tcPr>
            <w:tcW w:w="3280" w:type="dxa"/>
            <w:shd w:val="clear" w:color="auto" w:fill="auto"/>
            <w:tcMar>
              <w:top w:w="100" w:type="dxa"/>
              <w:left w:w="100" w:type="dxa"/>
              <w:bottom w:w="100" w:type="dxa"/>
              <w:right w:w="100" w:type="dxa"/>
            </w:tcMar>
          </w:tcPr>
          <w:p w14:paraId="29911BF4" w14:textId="1D1A4E0A" w:rsidR="00C36084" w:rsidRPr="00BA2086" w:rsidRDefault="004E228B" w:rsidP="00BD5127">
            <w:pPr>
              <w:widowControl w:val="0"/>
              <w:spacing w:line="288" w:lineRule="auto"/>
              <w:rPr>
                <w:sz w:val="26"/>
                <w:szCs w:val="26"/>
              </w:rPr>
            </w:pPr>
            <w:r>
              <w:rPr>
                <w:sz w:val="26"/>
                <w:szCs w:val="26"/>
              </w:rPr>
              <w:t>Số điện thoại nhà cung cấp</w:t>
            </w:r>
          </w:p>
        </w:tc>
      </w:tr>
      <w:tr w:rsidR="00C36084" w:rsidRPr="00BA2086" w14:paraId="4996D230" w14:textId="77777777" w:rsidTr="004E228B">
        <w:tc>
          <w:tcPr>
            <w:tcW w:w="910" w:type="dxa"/>
            <w:shd w:val="clear" w:color="auto" w:fill="auto"/>
            <w:tcMar>
              <w:top w:w="100" w:type="dxa"/>
              <w:left w:w="100" w:type="dxa"/>
              <w:bottom w:w="100" w:type="dxa"/>
              <w:right w:w="100" w:type="dxa"/>
            </w:tcMar>
          </w:tcPr>
          <w:p w14:paraId="37089F42" w14:textId="77777777" w:rsidR="00C36084" w:rsidRPr="00BA2086" w:rsidRDefault="00C36084" w:rsidP="00BD5127">
            <w:pPr>
              <w:widowControl w:val="0"/>
              <w:spacing w:line="288" w:lineRule="auto"/>
              <w:rPr>
                <w:sz w:val="26"/>
                <w:szCs w:val="26"/>
              </w:rPr>
            </w:pPr>
            <w:r w:rsidRPr="00BA2086">
              <w:rPr>
                <w:sz w:val="26"/>
                <w:szCs w:val="26"/>
              </w:rPr>
              <w:t>5</w:t>
            </w:r>
          </w:p>
        </w:tc>
        <w:tc>
          <w:tcPr>
            <w:tcW w:w="2699" w:type="dxa"/>
            <w:shd w:val="clear" w:color="auto" w:fill="auto"/>
            <w:tcMar>
              <w:top w:w="100" w:type="dxa"/>
              <w:left w:w="100" w:type="dxa"/>
              <w:bottom w:w="100" w:type="dxa"/>
              <w:right w:w="100" w:type="dxa"/>
            </w:tcMar>
          </w:tcPr>
          <w:p w14:paraId="60D278DF" w14:textId="511AF4B5" w:rsidR="00C36084" w:rsidRPr="00BA2086" w:rsidRDefault="004E228B" w:rsidP="00BD5127">
            <w:pPr>
              <w:widowControl w:val="0"/>
              <w:spacing w:line="288" w:lineRule="auto"/>
              <w:rPr>
                <w:sz w:val="26"/>
                <w:szCs w:val="26"/>
              </w:rPr>
            </w:pPr>
            <w:r w:rsidRPr="004E228B">
              <w:rPr>
                <w:sz w:val="26"/>
                <w:szCs w:val="26"/>
              </w:rPr>
              <w:t>address</w:t>
            </w:r>
          </w:p>
        </w:tc>
        <w:tc>
          <w:tcPr>
            <w:tcW w:w="1701" w:type="dxa"/>
            <w:shd w:val="clear" w:color="auto" w:fill="auto"/>
            <w:tcMar>
              <w:top w:w="100" w:type="dxa"/>
              <w:left w:w="100" w:type="dxa"/>
              <w:bottom w:w="100" w:type="dxa"/>
              <w:right w:w="100" w:type="dxa"/>
            </w:tcMar>
          </w:tcPr>
          <w:p w14:paraId="0573F14F" w14:textId="394701FA" w:rsidR="00C36084" w:rsidRPr="00BA2086" w:rsidRDefault="00C25464" w:rsidP="00BD5127">
            <w:pPr>
              <w:widowControl w:val="0"/>
              <w:spacing w:line="288" w:lineRule="auto"/>
              <w:rPr>
                <w:sz w:val="26"/>
                <w:szCs w:val="26"/>
              </w:rPr>
            </w:pPr>
            <w:r>
              <w:rPr>
                <w:sz w:val="26"/>
                <w:szCs w:val="26"/>
              </w:rPr>
              <w:t>varchar(255)</w:t>
            </w:r>
          </w:p>
        </w:tc>
        <w:tc>
          <w:tcPr>
            <w:tcW w:w="3280" w:type="dxa"/>
            <w:shd w:val="clear" w:color="auto" w:fill="auto"/>
            <w:tcMar>
              <w:top w:w="100" w:type="dxa"/>
              <w:left w:w="100" w:type="dxa"/>
              <w:bottom w:w="100" w:type="dxa"/>
              <w:right w:w="100" w:type="dxa"/>
            </w:tcMar>
          </w:tcPr>
          <w:p w14:paraId="4BFD2590" w14:textId="58B9BE8F" w:rsidR="00C36084" w:rsidRPr="00BA2086" w:rsidRDefault="004E228B" w:rsidP="00BD5127">
            <w:pPr>
              <w:widowControl w:val="0"/>
              <w:spacing w:line="288" w:lineRule="auto"/>
              <w:rPr>
                <w:sz w:val="26"/>
                <w:szCs w:val="26"/>
              </w:rPr>
            </w:pPr>
            <w:r>
              <w:rPr>
                <w:sz w:val="26"/>
                <w:szCs w:val="26"/>
              </w:rPr>
              <w:t>Địa chỉ nhà cung cấp</w:t>
            </w:r>
          </w:p>
        </w:tc>
      </w:tr>
      <w:tr w:rsidR="004E228B" w:rsidRPr="00BA2086" w14:paraId="4B9E3DFC" w14:textId="77777777" w:rsidTr="004E228B">
        <w:tc>
          <w:tcPr>
            <w:tcW w:w="910" w:type="dxa"/>
            <w:shd w:val="clear" w:color="auto" w:fill="auto"/>
            <w:tcMar>
              <w:top w:w="100" w:type="dxa"/>
              <w:left w:w="100" w:type="dxa"/>
              <w:bottom w:w="100" w:type="dxa"/>
              <w:right w:w="100" w:type="dxa"/>
            </w:tcMar>
          </w:tcPr>
          <w:p w14:paraId="68FCC789" w14:textId="10BCC2B8" w:rsidR="004E228B" w:rsidRPr="00BA2086" w:rsidRDefault="004E228B" w:rsidP="00BD5127">
            <w:pPr>
              <w:widowControl w:val="0"/>
              <w:spacing w:line="288" w:lineRule="auto"/>
              <w:rPr>
                <w:sz w:val="26"/>
                <w:szCs w:val="26"/>
              </w:rPr>
            </w:pPr>
            <w:r>
              <w:rPr>
                <w:sz w:val="26"/>
                <w:szCs w:val="26"/>
              </w:rPr>
              <w:t>6</w:t>
            </w:r>
          </w:p>
        </w:tc>
        <w:tc>
          <w:tcPr>
            <w:tcW w:w="2699" w:type="dxa"/>
            <w:shd w:val="clear" w:color="auto" w:fill="auto"/>
            <w:tcMar>
              <w:top w:w="100" w:type="dxa"/>
              <w:left w:w="100" w:type="dxa"/>
              <w:bottom w:w="100" w:type="dxa"/>
              <w:right w:w="100" w:type="dxa"/>
            </w:tcMar>
          </w:tcPr>
          <w:p w14:paraId="447FCB67" w14:textId="2AD8199A" w:rsidR="004E228B" w:rsidRPr="004E228B" w:rsidRDefault="004E228B" w:rsidP="00BD5127">
            <w:pPr>
              <w:widowControl w:val="0"/>
              <w:spacing w:line="288" w:lineRule="auto"/>
              <w:rPr>
                <w:sz w:val="26"/>
                <w:szCs w:val="26"/>
              </w:rPr>
            </w:pPr>
            <w:r w:rsidRPr="004E228B">
              <w:rPr>
                <w:sz w:val="26"/>
                <w:szCs w:val="26"/>
              </w:rPr>
              <w:t>status</w:t>
            </w:r>
          </w:p>
        </w:tc>
        <w:tc>
          <w:tcPr>
            <w:tcW w:w="1701" w:type="dxa"/>
            <w:shd w:val="clear" w:color="auto" w:fill="auto"/>
            <w:tcMar>
              <w:top w:w="100" w:type="dxa"/>
              <w:left w:w="100" w:type="dxa"/>
              <w:bottom w:w="100" w:type="dxa"/>
              <w:right w:w="100" w:type="dxa"/>
            </w:tcMar>
          </w:tcPr>
          <w:p w14:paraId="75AB1930" w14:textId="0300F504" w:rsidR="004E228B" w:rsidRPr="00BA2086" w:rsidRDefault="004E228B" w:rsidP="00BD5127">
            <w:pPr>
              <w:widowControl w:val="0"/>
              <w:spacing w:line="288" w:lineRule="auto"/>
              <w:rPr>
                <w:sz w:val="26"/>
                <w:szCs w:val="26"/>
              </w:rPr>
            </w:pPr>
            <w:r>
              <w:rPr>
                <w:sz w:val="26"/>
                <w:szCs w:val="26"/>
              </w:rPr>
              <w:t>int</w:t>
            </w:r>
            <w:r w:rsidR="00C25464">
              <w:rPr>
                <w:sz w:val="26"/>
                <w:szCs w:val="26"/>
              </w:rPr>
              <w:t>(2)</w:t>
            </w:r>
          </w:p>
        </w:tc>
        <w:tc>
          <w:tcPr>
            <w:tcW w:w="3280" w:type="dxa"/>
            <w:shd w:val="clear" w:color="auto" w:fill="auto"/>
            <w:tcMar>
              <w:top w:w="100" w:type="dxa"/>
              <w:left w:w="100" w:type="dxa"/>
              <w:bottom w:w="100" w:type="dxa"/>
              <w:right w:w="100" w:type="dxa"/>
            </w:tcMar>
          </w:tcPr>
          <w:p w14:paraId="3FF2406C" w14:textId="3B852512" w:rsidR="004E228B" w:rsidRPr="00BA2086" w:rsidRDefault="004E228B" w:rsidP="00BD5127">
            <w:pPr>
              <w:widowControl w:val="0"/>
              <w:spacing w:line="288" w:lineRule="auto"/>
              <w:rPr>
                <w:sz w:val="26"/>
                <w:szCs w:val="26"/>
              </w:rPr>
            </w:pPr>
            <w:r>
              <w:rPr>
                <w:sz w:val="26"/>
                <w:szCs w:val="26"/>
              </w:rPr>
              <w:t>Trạng thái nhà cung cấp</w:t>
            </w:r>
          </w:p>
        </w:tc>
      </w:tr>
    </w:tbl>
    <w:p w14:paraId="30EC6FB6" w14:textId="77777777" w:rsidR="00D04BB2" w:rsidRDefault="00D04BB2" w:rsidP="00403BCC">
      <w:pPr>
        <w:pStyle w:val="Caption"/>
        <w:spacing w:after="0" w:line="288" w:lineRule="auto"/>
        <w:ind w:firstLine="567"/>
        <w:jc w:val="both"/>
        <w:rPr>
          <w:i w:val="0"/>
          <w:iCs w:val="0"/>
        </w:rPr>
      </w:pPr>
    </w:p>
    <w:p w14:paraId="207FC67A" w14:textId="31C8D7FD" w:rsidR="0061040B" w:rsidRPr="000B7D65" w:rsidRDefault="00403BCC" w:rsidP="000B7D65">
      <w:pPr>
        <w:ind w:firstLine="567"/>
        <w:jc w:val="both"/>
        <w:rPr>
          <w:sz w:val="26"/>
          <w:szCs w:val="26"/>
          <w:lang w:eastAsia="en-US"/>
        </w:rPr>
      </w:pPr>
      <w:r>
        <w:rPr>
          <w:sz w:val="26"/>
          <w:szCs w:val="26"/>
          <w:lang w:eastAsia="en-US"/>
        </w:rPr>
        <w:t>Lớp suppliers lưu trữ thông tin cơ bản về nhà cung cấp cho các sản phẩm hiện tại đang được kinh doanh trên hệ thống như: thông tin liên hệ, tên người đại diện, số điện thoại liên lạc, trạng thái hợp tác,… lớp này cung cấp hai phương thức dùng để thêm</w:t>
      </w:r>
      <w:r w:rsidR="000B7D65">
        <w:rPr>
          <w:sz w:val="26"/>
          <w:szCs w:val="26"/>
          <w:lang w:eastAsia="en-US"/>
        </w:rPr>
        <w:t xml:space="preserve"> và cập nhật nhà cung cấp tương ứng phương thức add_supplier() và update_supplier($supplier_id).</w:t>
      </w:r>
    </w:p>
    <w:p w14:paraId="5E1F55B3" w14:textId="77777777" w:rsidR="000B7D65" w:rsidRDefault="000B7D65" w:rsidP="000B7D65">
      <w:r>
        <w:br w:type="page"/>
      </w:r>
    </w:p>
    <w:p w14:paraId="23FEADCA" w14:textId="4BC19FE1" w:rsidR="006A0021" w:rsidRPr="00156692" w:rsidRDefault="001103EE" w:rsidP="00156692">
      <w:pPr>
        <w:spacing w:before="80" w:line="288" w:lineRule="auto"/>
        <w:outlineLvl w:val="3"/>
        <w:rPr>
          <w:b/>
          <w:sz w:val="26"/>
          <w:szCs w:val="26"/>
        </w:rPr>
      </w:pPr>
      <w:r w:rsidRPr="00156692">
        <w:rPr>
          <w:b/>
          <w:sz w:val="26"/>
          <w:szCs w:val="26"/>
        </w:rPr>
        <w:t xml:space="preserve">2.3.8 Lớp </w:t>
      </w:r>
      <w:r w:rsidRPr="00156692">
        <w:rPr>
          <w:b/>
          <w:bCs/>
          <w:sz w:val="26"/>
          <w:szCs w:val="26"/>
        </w:rPr>
        <w:t>warehouse_receipt</w:t>
      </w:r>
    </w:p>
    <w:p w14:paraId="3826E6C6" w14:textId="7F70CA55" w:rsidR="00E27623" w:rsidRDefault="00AC5892" w:rsidP="00E27623">
      <w:pPr>
        <w:keepNext/>
        <w:spacing w:line="288" w:lineRule="auto"/>
        <w:jc w:val="center"/>
      </w:pPr>
      <w:r w:rsidRPr="00AC5892">
        <w:rPr>
          <w:noProof/>
        </w:rPr>
        <w:drawing>
          <wp:inline distT="0" distB="0" distL="0" distR="0" wp14:anchorId="250F2527" wp14:editId="538E6C0B">
            <wp:extent cx="1892411" cy="2322213"/>
            <wp:effectExtent l="0" t="0" r="0" b="1905"/>
            <wp:docPr id="122610351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03512" name="Picture 1" descr="A close-up of a list&#10;&#10;AI-generated content may be incorrect."/>
                    <pic:cNvPicPr/>
                  </pic:nvPicPr>
                  <pic:blipFill>
                    <a:blip r:embed="rId34"/>
                    <a:stretch>
                      <a:fillRect/>
                    </a:stretch>
                  </pic:blipFill>
                  <pic:spPr>
                    <a:xfrm>
                      <a:off x="0" y="0"/>
                      <a:ext cx="1919373" cy="2355298"/>
                    </a:xfrm>
                    <a:prstGeom prst="rect">
                      <a:avLst/>
                    </a:prstGeom>
                  </pic:spPr>
                </pic:pic>
              </a:graphicData>
            </a:graphic>
          </wp:inline>
        </w:drawing>
      </w:r>
    </w:p>
    <w:p w14:paraId="2B08DC49" w14:textId="44571932" w:rsidR="00C36084" w:rsidRPr="00BA2086" w:rsidRDefault="00E27623" w:rsidP="00E27623">
      <w:pPr>
        <w:pStyle w:val="Caption"/>
        <w:rPr>
          <w:b/>
        </w:rPr>
      </w:pPr>
      <w:bookmarkStart w:id="95" w:name="_Toc196282108"/>
      <w:r>
        <w:t xml:space="preserve">Hình </w:t>
      </w:r>
      <w:fldSimple w:instr=" SEQ Hình \* ARABIC ">
        <w:r w:rsidR="00CF71CE">
          <w:rPr>
            <w:noProof/>
          </w:rPr>
          <w:t>11</w:t>
        </w:r>
      </w:fldSimple>
      <w:r w:rsidR="00A421E9">
        <w:t>.</w:t>
      </w:r>
      <w:r>
        <w:t xml:space="preserve"> Lớp </w:t>
      </w:r>
      <w:r>
        <w:rPr>
          <w:bCs/>
        </w:rPr>
        <w:t>warehouse_receipt</w:t>
      </w:r>
      <w:bookmarkEnd w:id="95"/>
    </w:p>
    <w:p w14:paraId="7A9A6619" w14:textId="0DD25493" w:rsidR="00966582" w:rsidRDefault="00966582" w:rsidP="008302A7">
      <w:pPr>
        <w:pStyle w:val="Caption"/>
        <w:spacing w:after="0"/>
      </w:pPr>
      <w:bookmarkStart w:id="96" w:name="_Toc194359830"/>
      <w:bookmarkStart w:id="97" w:name="_Toc196289016"/>
      <w:r>
        <w:t xml:space="preserve">Bảng </w:t>
      </w:r>
      <w:fldSimple w:instr=" SEQ Bảng \* ARABIC ">
        <w:r w:rsidR="00CF71CE">
          <w:rPr>
            <w:noProof/>
          </w:rPr>
          <w:t>9</w:t>
        </w:r>
      </w:fldSimple>
      <w:r w:rsidR="00D924BE">
        <w:t>.</w:t>
      </w:r>
      <w:r w:rsidRPr="00966582">
        <w:rPr>
          <w:bCs/>
        </w:rPr>
        <w:t xml:space="preserve"> </w:t>
      </w:r>
      <w:r w:rsidRPr="00BA2086">
        <w:rPr>
          <w:bCs/>
        </w:rPr>
        <w:t>Mô tả thuộc tính lớp</w:t>
      </w:r>
      <w:r w:rsidR="005A42F4">
        <w:rPr>
          <w:bCs/>
        </w:rPr>
        <w:t xml:space="preserve"> </w:t>
      </w:r>
      <w:r>
        <w:rPr>
          <w:bCs/>
        </w:rPr>
        <w:t>warehouse_receipt</w:t>
      </w:r>
      <w:bookmarkEnd w:id="96"/>
      <w:bookmarkEnd w:id="97"/>
      <w:r>
        <w:t xml:space="preserve"> </w:t>
      </w:r>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4E228B" w:rsidRPr="00BA2086" w14:paraId="24585C51" w14:textId="77777777" w:rsidTr="00DA798C">
        <w:tc>
          <w:tcPr>
            <w:tcW w:w="910" w:type="dxa"/>
            <w:shd w:val="clear" w:color="auto" w:fill="auto"/>
            <w:tcMar>
              <w:top w:w="100" w:type="dxa"/>
              <w:left w:w="100" w:type="dxa"/>
              <w:bottom w:w="100" w:type="dxa"/>
              <w:right w:w="100" w:type="dxa"/>
            </w:tcMar>
          </w:tcPr>
          <w:p w14:paraId="2D311444" w14:textId="77777777" w:rsidR="004E228B" w:rsidRPr="00BA2086" w:rsidRDefault="004E228B"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4EE336DD" w14:textId="77777777" w:rsidR="004E228B" w:rsidRPr="00BA2086" w:rsidRDefault="004E228B"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7DBCA508" w14:textId="77777777" w:rsidR="004E228B" w:rsidRPr="00BA2086" w:rsidRDefault="004E228B"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49142190" w14:textId="77777777" w:rsidR="004E228B" w:rsidRPr="00BA2086" w:rsidRDefault="004E228B" w:rsidP="00847A93">
            <w:pPr>
              <w:widowControl w:val="0"/>
              <w:spacing w:line="288" w:lineRule="auto"/>
              <w:rPr>
                <w:b/>
                <w:sz w:val="26"/>
                <w:szCs w:val="26"/>
              </w:rPr>
            </w:pPr>
            <w:r w:rsidRPr="00BA2086">
              <w:rPr>
                <w:b/>
                <w:sz w:val="26"/>
                <w:szCs w:val="26"/>
              </w:rPr>
              <w:t>Diễn giải</w:t>
            </w:r>
          </w:p>
        </w:tc>
      </w:tr>
      <w:tr w:rsidR="004E228B" w:rsidRPr="00BA2086" w14:paraId="1C987687" w14:textId="77777777" w:rsidTr="00DA798C">
        <w:tc>
          <w:tcPr>
            <w:tcW w:w="910" w:type="dxa"/>
            <w:shd w:val="clear" w:color="auto" w:fill="auto"/>
            <w:tcMar>
              <w:top w:w="100" w:type="dxa"/>
              <w:left w:w="100" w:type="dxa"/>
              <w:bottom w:w="100" w:type="dxa"/>
              <w:right w:w="100" w:type="dxa"/>
            </w:tcMar>
          </w:tcPr>
          <w:p w14:paraId="6CDA6272" w14:textId="77777777" w:rsidR="004E228B" w:rsidRPr="00BA2086" w:rsidRDefault="004E228B"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10FF9326" w14:textId="175D1E94" w:rsidR="004E228B" w:rsidRPr="00BA2086" w:rsidRDefault="002C0E41" w:rsidP="00847A93">
            <w:pPr>
              <w:widowControl w:val="0"/>
              <w:spacing w:line="288" w:lineRule="auto"/>
              <w:rPr>
                <w:sz w:val="26"/>
                <w:szCs w:val="26"/>
              </w:rPr>
            </w:pPr>
            <w:r w:rsidRPr="00BA2086">
              <w:rPr>
                <w:sz w:val="26"/>
                <w:szCs w:val="26"/>
              </w:rPr>
              <w:t>I</w:t>
            </w:r>
            <w:r w:rsidR="004E228B" w:rsidRPr="00BA2086">
              <w:rPr>
                <w:sz w:val="26"/>
                <w:szCs w:val="26"/>
              </w:rPr>
              <w:t>d</w:t>
            </w:r>
            <w:r>
              <w:rPr>
                <w:sz w:val="26"/>
                <w:szCs w:val="26"/>
              </w:rPr>
              <w:t xml:space="preserve"> {PK}</w:t>
            </w:r>
          </w:p>
        </w:tc>
        <w:tc>
          <w:tcPr>
            <w:tcW w:w="1616" w:type="dxa"/>
            <w:shd w:val="clear" w:color="auto" w:fill="auto"/>
            <w:tcMar>
              <w:top w:w="100" w:type="dxa"/>
              <w:left w:w="100" w:type="dxa"/>
              <w:bottom w:w="100" w:type="dxa"/>
              <w:right w:w="100" w:type="dxa"/>
            </w:tcMar>
          </w:tcPr>
          <w:p w14:paraId="37BCC34A"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F9CC758" w14:textId="6B07999E" w:rsidR="004E228B" w:rsidRPr="00BA2086" w:rsidRDefault="004E228B" w:rsidP="00847A93">
            <w:pPr>
              <w:widowControl w:val="0"/>
              <w:spacing w:line="288" w:lineRule="auto"/>
              <w:rPr>
                <w:sz w:val="26"/>
                <w:szCs w:val="26"/>
              </w:rPr>
            </w:pPr>
            <w:r w:rsidRPr="00BA2086">
              <w:rPr>
                <w:sz w:val="26"/>
                <w:szCs w:val="26"/>
              </w:rPr>
              <w:t xml:space="preserve">Mã </w:t>
            </w:r>
            <w:r w:rsidR="00C25464">
              <w:rPr>
                <w:sz w:val="26"/>
                <w:szCs w:val="26"/>
              </w:rPr>
              <w:t>phiếu nhập</w:t>
            </w:r>
          </w:p>
        </w:tc>
      </w:tr>
      <w:tr w:rsidR="004E228B" w:rsidRPr="00BA2086" w14:paraId="2C1E188B" w14:textId="77777777" w:rsidTr="00DA798C">
        <w:tc>
          <w:tcPr>
            <w:tcW w:w="910" w:type="dxa"/>
            <w:shd w:val="clear" w:color="auto" w:fill="auto"/>
            <w:tcMar>
              <w:top w:w="100" w:type="dxa"/>
              <w:left w:w="100" w:type="dxa"/>
              <w:bottom w:w="100" w:type="dxa"/>
              <w:right w:w="100" w:type="dxa"/>
            </w:tcMar>
          </w:tcPr>
          <w:p w14:paraId="2007E0AD" w14:textId="77777777" w:rsidR="004E228B" w:rsidRPr="00BA2086" w:rsidRDefault="004E228B"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69431933" w14:textId="558948BA" w:rsidR="004E228B" w:rsidRPr="00BA2086" w:rsidRDefault="000B7D65" w:rsidP="00847A93">
            <w:pPr>
              <w:widowControl w:val="0"/>
              <w:spacing w:line="288" w:lineRule="auto"/>
              <w:rPr>
                <w:sz w:val="26"/>
                <w:szCs w:val="26"/>
              </w:rPr>
            </w:pPr>
            <w:r w:rsidRPr="000B7D65">
              <w:rPr>
                <w:sz w:val="26"/>
                <w:szCs w:val="26"/>
              </w:rPr>
              <w:t>tax_identification_number</w:t>
            </w:r>
          </w:p>
        </w:tc>
        <w:tc>
          <w:tcPr>
            <w:tcW w:w="1616" w:type="dxa"/>
            <w:shd w:val="clear" w:color="auto" w:fill="auto"/>
            <w:tcMar>
              <w:top w:w="100" w:type="dxa"/>
              <w:left w:w="100" w:type="dxa"/>
              <w:bottom w:w="100" w:type="dxa"/>
              <w:right w:w="100" w:type="dxa"/>
            </w:tcMar>
          </w:tcPr>
          <w:p w14:paraId="4E2A96E3" w14:textId="30451885" w:rsidR="004E228B" w:rsidRPr="00BA2086" w:rsidRDefault="000B7D65" w:rsidP="00847A93">
            <w:pPr>
              <w:widowControl w:val="0"/>
              <w:spacing w:line="288" w:lineRule="auto"/>
              <w:rPr>
                <w:sz w:val="26"/>
                <w:szCs w:val="26"/>
              </w:rPr>
            </w:pPr>
            <w:r>
              <w:rPr>
                <w:sz w:val="26"/>
                <w:szCs w:val="26"/>
              </w:rPr>
              <w:t>varchar(20)</w:t>
            </w:r>
          </w:p>
        </w:tc>
        <w:tc>
          <w:tcPr>
            <w:tcW w:w="2854" w:type="dxa"/>
            <w:shd w:val="clear" w:color="auto" w:fill="auto"/>
            <w:tcMar>
              <w:top w:w="100" w:type="dxa"/>
              <w:left w:w="100" w:type="dxa"/>
              <w:bottom w:w="100" w:type="dxa"/>
              <w:right w:w="100" w:type="dxa"/>
            </w:tcMar>
          </w:tcPr>
          <w:p w14:paraId="52EB68BE" w14:textId="22A096B1" w:rsidR="004E228B" w:rsidRPr="00BA2086" w:rsidRDefault="000B7D65" w:rsidP="00847A93">
            <w:pPr>
              <w:widowControl w:val="0"/>
              <w:spacing w:line="288" w:lineRule="auto"/>
              <w:rPr>
                <w:sz w:val="26"/>
                <w:szCs w:val="26"/>
              </w:rPr>
            </w:pPr>
            <w:r>
              <w:rPr>
                <w:sz w:val="26"/>
                <w:szCs w:val="26"/>
              </w:rPr>
              <w:t>Mã số thuế</w:t>
            </w:r>
          </w:p>
        </w:tc>
      </w:tr>
      <w:tr w:rsidR="004E228B" w:rsidRPr="00BA2086" w14:paraId="6BC90580" w14:textId="77777777" w:rsidTr="00DA798C">
        <w:tc>
          <w:tcPr>
            <w:tcW w:w="910" w:type="dxa"/>
            <w:shd w:val="clear" w:color="auto" w:fill="auto"/>
            <w:tcMar>
              <w:top w:w="100" w:type="dxa"/>
              <w:left w:w="100" w:type="dxa"/>
              <w:bottom w:w="100" w:type="dxa"/>
              <w:right w:w="100" w:type="dxa"/>
            </w:tcMar>
          </w:tcPr>
          <w:p w14:paraId="19A045F8" w14:textId="77777777" w:rsidR="004E228B" w:rsidRPr="00BA2086" w:rsidRDefault="004E228B"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34A8FAC9" w14:textId="0AA6D043" w:rsidR="004E228B" w:rsidRPr="00BA2086" w:rsidRDefault="000B7D65" w:rsidP="00847A93">
            <w:pPr>
              <w:widowControl w:val="0"/>
              <w:spacing w:line="288" w:lineRule="auto"/>
              <w:rPr>
                <w:sz w:val="26"/>
                <w:szCs w:val="26"/>
              </w:rPr>
            </w:pPr>
            <w:r w:rsidRPr="000B7D65">
              <w:rPr>
                <w:sz w:val="26"/>
                <w:szCs w:val="26"/>
              </w:rPr>
              <w:t>created_at</w:t>
            </w:r>
          </w:p>
        </w:tc>
        <w:tc>
          <w:tcPr>
            <w:tcW w:w="1616" w:type="dxa"/>
            <w:shd w:val="clear" w:color="auto" w:fill="auto"/>
            <w:tcMar>
              <w:top w:w="100" w:type="dxa"/>
              <w:left w:w="100" w:type="dxa"/>
              <w:bottom w:w="100" w:type="dxa"/>
              <w:right w:w="100" w:type="dxa"/>
            </w:tcMar>
          </w:tcPr>
          <w:p w14:paraId="51A9B3A1" w14:textId="357ACC24" w:rsidR="004E228B" w:rsidRPr="00BA2086" w:rsidRDefault="000B7D65" w:rsidP="00847A93">
            <w:pPr>
              <w:widowControl w:val="0"/>
              <w:spacing w:line="288" w:lineRule="auto"/>
              <w:rPr>
                <w:sz w:val="26"/>
                <w:szCs w:val="26"/>
              </w:rPr>
            </w:pPr>
            <w:r>
              <w:rPr>
                <w:sz w:val="26"/>
                <w:szCs w:val="26"/>
              </w:rPr>
              <w:t>datetime()</w:t>
            </w:r>
          </w:p>
        </w:tc>
        <w:tc>
          <w:tcPr>
            <w:tcW w:w="2854" w:type="dxa"/>
            <w:shd w:val="clear" w:color="auto" w:fill="auto"/>
            <w:tcMar>
              <w:top w:w="100" w:type="dxa"/>
              <w:left w:w="100" w:type="dxa"/>
              <w:bottom w:w="100" w:type="dxa"/>
              <w:right w:w="100" w:type="dxa"/>
            </w:tcMar>
          </w:tcPr>
          <w:p w14:paraId="765D13AF" w14:textId="1065928D" w:rsidR="004E228B" w:rsidRPr="00BA2086" w:rsidRDefault="000B7D65" w:rsidP="00847A93">
            <w:pPr>
              <w:widowControl w:val="0"/>
              <w:spacing w:line="288" w:lineRule="auto"/>
              <w:rPr>
                <w:sz w:val="26"/>
                <w:szCs w:val="26"/>
              </w:rPr>
            </w:pPr>
            <w:r>
              <w:rPr>
                <w:sz w:val="26"/>
                <w:szCs w:val="26"/>
              </w:rPr>
              <w:t>Ngày tạo phiếu</w:t>
            </w:r>
          </w:p>
        </w:tc>
      </w:tr>
      <w:tr w:rsidR="004E228B" w:rsidRPr="00BA2086" w14:paraId="416F369B" w14:textId="77777777" w:rsidTr="00DA798C">
        <w:tc>
          <w:tcPr>
            <w:tcW w:w="910" w:type="dxa"/>
            <w:shd w:val="clear" w:color="auto" w:fill="auto"/>
            <w:tcMar>
              <w:top w:w="100" w:type="dxa"/>
              <w:left w:w="100" w:type="dxa"/>
              <w:bottom w:w="100" w:type="dxa"/>
              <w:right w:w="100" w:type="dxa"/>
            </w:tcMar>
          </w:tcPr>
          <w:p w14:paraId="19E4F31E" w14:textId="77777777" w:rsidR="004E228B" w:rsidRPr="00BA2086" w:rsidRDefault="004E228B"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7F4F83DC" w14:textId="233C6F83" w:rsidR="004E228B" w:rsidRPr="00BA2086" w:rsidRDefault="000B7D65" w:rsidP="00847A93">
            <w:pPr>
              <w:widowControl w:val="0"/>
              <w:spacing w:line="288" w:lineRule="auto"/>
              <w:rPr>
                <w:sz w:val="26"/>
                <w:szCs w:val="26"/>
              </w:rPr>
            </w:pPr>
            <w:r w:rsidRPr="000B7D65">
              <w:rPr>
                <w:sz w:val="26"/>
                <w:szCs w:val="26"/>
              </w:rPr>
              <w:t>name_of_delivery_person</w:t>
            </w:r>
          </w:p>
        </w:tc>
        <w:tc>
          <w:tcPr>
            <w:tcW w:w="1616" w:type="dxa"/>
            <w:shd w:val="clear" w:color="auto" w:fill="auto"/>
            <w:tcMar>
              <w:top w:w="100" w:type="dxa"/>
              <w:left w:w="100" w:type="dxa"/>
              <w:bottom w:w="100" w:type="dxa"/>
              <w:right w:w="100" w:type="dxa"/>
            </w:tcMar>
          </w:tcPr>
          <w:p w14:paraId="28829771" w14:textId="04B178DC" w:rsidR="004E228B" w:rsidRPr="00BA2086" w:rsidRDefault="000B7D65" w:rsidP="00847A93">
            <w:pPr>
              <w:widowControl w:val="0"/>
              <w:spacing w:line="288" w:lineRule="auto"/>
              <w:rPr>
                <w:sz w:val="26"/>
                <w:szCs w:val="26"/>
              </w:rPr>
            </w:pPr>
            <w:r>
              <w:rPr>
                <w:sz w:val="26"/>
                <w:szCs w:val="26"/>
              </w:rPr>
              <w:t>varchar(50)</w:t>
            </w:r>
          </w:p>
        </w:tc>
        <w:tc>
          <w:tcPr>
            <w:tcW w:w="2854" w:type="dxa"/>
            <w:shd w:val="clear" w:color="auto" w:fill="auto"/>
            <w:tcMar>
              <w:top w:w="100" w:type="dxa"/>
              <w:left w:w="100" w:type="dxa"/>
              <w:bottom w:w="100" w:type="dxa"/>
              <w:right w:w="100" w:type="dxa"/>
            </w:tcMar>
          </w:tcPr>
          <w:p w14:paraId="34F8A218" w14:textId="231C5266" w:rsidR="004E228B" w:rsidRPr="00BA2086" w:rsidRDefault="000B7D65" w:rsidP="00847A93">
            <w:pPr>
              <w:widowControl w:val="0"/>
              <w:spacing w:line="288" w:lineRule="auto"/>
              <w:rPr>
                <w:sz w:val="26"/>
                <w:szCs w:val="26"/>
              </w:rPr>
            </w:pPr>
            <w:r>
              <w:rPr>
                <w:sz w:val="26"/>
                <w:szCs w:val="26"/>
              </w:rPr>
              <w:t>Tên người giao hàng</w:t>
            </w:r>
          </w:p>
        </w:tc>
      </w:tr>
      <w:tr w:rsidR="004E228B" w:rsidRPr="00BA2086" w14:paraId="28C645CE" w14:textId="77777777" w:rsidTr="00DA798C">
        <w:tc>
          <w:tcPr>
            <w:tcW w:w="910" w:type="dxa"/>
            <w:shd w:val="clear" w:color="auto" w:fill="auto"/>
            <w:tcMar>
              <w:top w:w="100" w:type="dxa"/>
              <w:left w:w="100" w:type="dxa"/>
              <w:bottom w:w="100" w:type="dxa"/>
              <w:right w:w="100" w:type="dxa"/>
            </w:tcMar>
          </w:tcPr>
          <w:p w14:paraId="628EA183" w14:textId="77777777" w:rsidR="004E228B" w:rsidRPr="00BA2086" w:rsidRDefault="004E228B"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14D70A31" w14:textId="1D3D1015" w:rsidR="004E228B" w:rsidRPr="00BA2086" w:rsidRDefault="000B7D65" w:rsidP="00847A93">
            <w:pPr>
              <w:widowControl w:val="0"/>
              <w:spacing w:line="288" w:lineRule="auto"/>
              <w:rPr>
                <w:sz w:val="26"/>
                <w:szCs w:val="26"/>
              </w:rPr>
            </w:pPr>
            <w:r w:rsidRPr="000B7D65">
              <w:rPr>
                <w:sz w:val="26"/>
                <w:szCs w:val="26"/>
              </w:rPr>
              <w:t>delivery_unit</w:t>
            </w:r>
          </w:p>
        </w:tc>
        <w:tc>
          <w:tcPr>
            <w:tcW w:w="1616" w:type="dxa"/>
            <w:shd w:val="clear" w:color="auto" w:fill="auto"/>
            <w:tcMar>
              <w:top w:w="100" w:type="dxa"/>
              <w:left w:w="100" w:type="dxa"/>
              <w:bottom w:w="100" w:type="dxa"/>
              <w:right w:w="100" w:type="dxa"/>
            </w:tcMar>
          </w:tcPr>
          <w:p w14:paraId="18AEA6FC" w14:textId="7456ED85" w:rsidR="004E228B" w:rsidRPr="00BA2086" w:rsidRDefault="000B7D65" w:rsidP="00847A93">
            <w:pPr>
              <w:widowControl w:val="0"/>
              <w:spacing w:line="288" w:lineRule="auto"/>
              <w:rPr>
                <w:sz w:val="26"/>
                <w:szCs w:val="26"/>
              </w:rPr>
            </w:pPr>
            <w:r>
              <w:rPr>
                <w:sz w:val="26"/>
                <w:szCs w:val="26"/>
              </w:rPr>
              <w:t>varchar(50)</w:t>
            </w:r>
          </w:p>
        </w:tc>
        <w:tc>
          <w:tcPr>
            <w:tcW w:w="2854" w:type="dxa"/>
            <w:shd w:val="clear" w:color="auto" w:fill="auto"/>
            <w:tcMar>
              <w:top w:w="100" w:type="dxa"/>
              <w:left w:w="100" w:type="dxa"/>
              <w:bottom w:w="100" w:type="dxa"/>
              <w:right w:w="100" w:type="dxa"/>
            </w:tcMar>
          </w:tcPr>
          <w:p w14:paraId="7F48D953" w14:textId="5E9A1960" w:rsidR="004E228B" w:rsidRPr="00BA2086" w:rsidRDefault="000B7D65" w:rsidP="00847A93">
            <w:pPr>
              <w:widowControl w:val="0"/>
              <w:spacing w:line="288" w:lineRule="auto"/>
              <w:rPr>
                <w:sz w:val="26"/>
                <w:szCs w:val="26"/>
              </w:rPr>
            </w:pPr>
            <w:r>
              <w:rPr>
                <w:sz w:val="26"/>
                <w:szCs w:val="26"/>
              </w:rPr>
              <w:t>Người giao thuộc đơn vị</w:t>
            </w:r>
          </w:p>
        </w:tc>
      </w:tr>
      <w:tr w:rsidR="000B7D65" w:rsidRPr="00BA2086" w14:paraId="3A557CCA" w14:textId="77777777" w:rsidTr="00DA798C">
        <w:tc>
          <w:tcPr>
            <w:tcW w:w="910" w:type="dxa"/>
            <w:shd w:val="clear" w:color="auto" w:fill="auto"/>
            <w:tcMar>
              <w:top w:w="100" w:type="dxa"/>
              <w:left w:w="100" w:type="dxa"/>
              <w:bottom w:w="100" w:type="dxa"/>
              <w:right w:w="100" w:type="dxa"/>
            </w:tcMar>
          </w:tcPr>
          <w:p w14:paraId="417E5215" w14:textId="1FF633CE" w:rsidR="000B7D65" w:rsidRPr="00BA2086" w:rsidRDefault="00EE4117" w:rsidP="00847A93">
            <w:pPr>
              <w:widowControl w:val="0"/>
              <w:spacing w:line="288" w:lineRule="auto"/>
              <w:rPr>
                <w:sz w:val="26"/>
                <w:szCs w:val="26"/>
              </w:rPr>
            </w:pPr>
            <w:r>
              <w:rPr>
                <w:sz w:val="26"/>
                <w:szCs w:val="26"/>
              </w:rPr>
              <w:t>6</w:t>
            </w:r>
          </w:p>
        </w:tc>
        <w:tc>
          <w:tcPr>
            <w:tcW w:w="3210" w:type="dxa"/>
            <w:shd w:val="clear" w:color="auto" w:fill="auto"/>
            <w:tcMar>
              <w:top w:w="100" w:type="dxa"/>
              <w:left w:w="100" w:type="dxa"/>
              <w:bottom w:w="100" w:type="dxa"/>
              <w:right w:w="100" w:type="dxa"/>
            </w:tcMar>
          </w:tcPr>
          <w:p w14:paraId="261FD010" w14:textId="19705A9F" w:rsidR="000B7D65" w:rsidRPr="000B7D65" w:rsidRDefault="000B7D65" w:rsidP="00847A93">
            <w:pPr>
              <w:widowControl w:val="0"/>
              <w:spacing w:line="288" w:lineRule="auto"/>
              <w:rPr>
                <w:sz w:val="26"/>
                <w:szCs w:val="26"/>
              </w:rPr>
            </w:pPr>
            <w:r w:rsidRPr="000B7D65">
              <w:rPr>
                <w:sz w:val="26"/>
                <w:szCs w:val="26"/>
              </w:rPr>
              <w:t>address</w:t>
            </w:r>
          </w:p>
        </w:tc>
        <w:tc>
          <w:tcPr>
            <w:tcW w:w="1616" w:type="dxa"/>
            <w:shd w:val="clear" w:color="auto" w:fill="auto"/>
            <w:tcMar>
              <w:top w:w="100" w:type="dxa"/>
              <w:left w:w="100" w:type="dxa"/>
              <w:bottom w:w="100" w:type="dxa"/>
              <w:right w:w="100" w:type="dxa"/>
            </w:tcMar>
          </w:tcPr>
          <w:p w14:paraId="2D7DC6E3" w14:textId="59204B05" w:rsidR="000B7D65" w:rsidRDefault="000B7D65" w:rsidP="00847A93">
            <w:pPr>
              <w:widowControl w:val="0"/>
              <w:spacing w:line="288" w:lineRule="auto"/>
              <w:rPr>
                <w:sz w:val="26"/>
                <w:szCs w:val="26"/>
              </w:rPr>
            </w:pPr>
            <w:r>
              <w:rPr>
                <w:sz w:val="26"/>
                <w:szCs w:val="26"/>
              </w:rPr>
              <w:t>varchar(255)</w:t>
            </w:r>
          </w:p>
        </w:tc>
        <w:tc>
          <w:tcPr>
            <w:tcW w:w="2854" w:type="dxa"/>
            <w:shd w:val="clear" w:color="auto" w:fill="auto"/>
            <w:tcMar>
              <w:top w:w="100" w:type="dxa"/>
              <w:left w:w="100" w:type="dxa"/>
              <w:bottom w:w="100" w:type="dxa"/>
              <w:right w:w="100" w:type="dxa"/>
            </w:tcMar>
          </w:tcPr>
          <w:p w14:paraId="4D43BA78" w14:textId="1B6F61FA" w:rsidR="000B7D65" w:rsidRDefault="000B7D65" w:rsidP="00847A93">
            <w:pPr>
              <w:widowControl w:val="0"/>
              <w:spacing w:line="288" w:lineRule="auto"/>
              <w:rPr>
                <w:sz w:val="26"/>
                <w:szCs w:val="26"/>
              </w:rPr>
            </w:pPr>
            <w:r>
              <w:rPr>
                <w:sz w:val="26"/>
                <w:szCs w:val="26"/>
              </w:rPr>
              <w:t>Địa chỉ người giao hàng</w:t>
            </w:r>
          </w:p>
        </w:tc>
      </w:tr>
      <w:tr w:rsidR="000B7D65" w:rsidRPr="00BA2086" w14:paraId="7D1FC18B" w14:textId="77777777" w:rsidTr="00DA798C">
        <w:tc>
          <w:tcPr>
            <w:tcW w:w="910" w:type="dxa"/>
            <w:shd w:val="clear" w:color="auto" w:fill="auto"/>
            <w:tcMar>
              <w:top w:w="100" w:type="dxa"/>
              <w:left w:w="100" w:type="dxa"/>
              <w:bottom w:w="100" w:type="dxa"/>
              <w:right w:w="100" w:type="dxa"/>
            </w:tcMar>
          </w:tcPr>
          <w:p w14:paraId="09398AE3" w14:textId="5F07827C" w:rsidR="000B7D65" w:rsidRPr="00BA2086" w:rsidRDefault="00EE4117" w:rsidP="00847A93">
            <w:pPr>
              <w:widowControl w:val="0"/>
              <w:spacing w:line="288" w:lineRule="auto"/>
              <w:rPr>
                <w:sz w:val="26"/>
                <w:szCs w:val="26"/>
              </w:rPr>
            </w:pPr>
            <w:r>
              <w:rPr>
                <w:sz w:val="26"/>
                <w:szCs w:val="26"/>
              </w:rPr>
              <w:t>7</w:t>
            </w:r>
          </w:p>
        </w:tc>
        <w:tc>
          <w:tcPr>
            <w:tcW w:w="3210" w:type="dxa"/>
            <w:shd w:val="clear" w:color="auto" w:fill="auto"/>
            <w:tcMar>
              <w:top w:w="100" w:type="dxa"/>
              <w:left w:w="100" w:type="dxa"/>
              <w:bottom w:w="100" w:type="dxa"/>
              <w:right w:w="100" w:type="dxa"/>
            </w:tcMar>
          </w:tcPr>
          <w:p w14:paraId="7F91DE82" w14:textId="1C3E3DAB" w:rsidR="000B7D65" w:rsidRPr="000B7D65" w:rsidRDefault="000B7D65" w:rsidP="00847A93">
            <w:pPr>
              <w:widowControl w:val="0"/>
              <w:spacing w:line="288" w:lineRule="auto"/>
              <w:rPr>
                <w:sz w:val="26"/>
                <w:szCs w:val="26"/>
              </w:rPr>
            </w:pPr>
            <w:r w:rsidRPr="000B7D65">
              <w:rPr>
                <w:sz w:val="26"/>
                <w:szCs w:val="26"/>
              </w:rPr>
              <w:t>delivery_note_number</w:t>
            </w:r>
          </w:p>
        </w:tc>
        <w:tc>
          <w:tcPr>
            <w:tcW w:w="1616" w:type="dxa"/>
            <w:shd w:val="clear" w:color="auto" w:fill="auto"/>
            <w:tcMar>
              <w:top w:w="100" w:type="dxa"/>
              <w:left w:w="100" w:type="dxa"/>
              <w:bottom w:w="100" w:type="dxa"/>
              <w:right w:w="100" w:type="dxa"/>
            </w:tcMar>
          </w:tcPr>
          <w:p w14:paraId="1A121C56" w14:textId="42BDC2D8" w:rsidR="000B7D65" w:rsidRDefault="00EE4117" w:rsidP="00847A93">
            <w:pPr>
              <w:widowControl w:val="0"/>
              <w:spacing w:line="288" w:lineRule="auto"/>
              <w:rPr>
                <w:sz w:val="26"/>
                <w:szCs w:val="26"/>
              </w:rPr>
            </w:pPr>
            <w:r>
              <w:rPr>
                <w:sz w:val="26"/>
                <w:szCs w:val="26"/>
              </w:rPr>
              <w:t>int(</w:t>
            </w:r>
            <w:r w:rsidR="00C25464">
              <w:rPr>
                <w:sz w:val="26"/>
                <w:szCs w:val="26"/>
              </w:rPr>
              <w:t>11</w:t>
            </w:r>
            <w:r>
              <w:rPr>
                <w:sz w:val="26"/>
                <w:szCs w:val="26"/>
              </w:rPr>
              <w:t>)</w:t>
            </w:r>
          </w:p>
        </w:tc>
        <w:tc>
          <w:tcPr>
            <w:tcW w:w="2854" w:type="dxa"/>
            <w:shd w:val="clear" w:color="auto" w:fill="auto"/>
            <w:tcMar>
              <w:top w:w="100" w:type="dxa"/>
              <w:left w:w="100" w:type="dxa"/>
              <w:bottom w:w="100" w:type="dxa"/>
              <w:right w:w="100" w:type="dxa"/>
            </w:tcMar>
          </w:tcPr>
          <w:p w14:paraId="43D5D381" w14:textId="249F14C3" w:rsidR="000B7D65" w:rsidRDefault="00EE4117" w:rsidP="00847A93">
            <w:pPr>
              <w:widowControl w:val="0"/>
              <w:spacing w:line="288" w:lineRule="auto"/>
              <w:rPr>
                <w:sz w:val="26"/>
                <w:szCs w:val="26"/>
              </w:rPr>
            </w:pPr>
            <w:r>
              <w:rPr>
                <w:sz w:val="26"/>
                <w:szCs w:val="26"/>
              </w:rPr>
              <w:t>Số phiêu giao nhận</w:t>
            </w:r>
          </w:p>
        </w:tc>
      </w:tr>
      <w:tr w:rsidR="000B7D65" w:rsidRPr="00BA2086" w14:paraId="494168E6" w14:textId="77777777" w:rsidTr="00DA798C">
        <w:tc>
          <w:tcPr>
            <w:tcW w:w="910" w:type="dxa"/>
            <w:shd w:val="clear" w:color="auto" w:fill="auto"/>
            <w:tcMar>
              <w:top w:w="100" w:type="dxa"/>
              <w:left w:w="100" w:type="dxa"/>
              <w:bottom w:w="100" w:type="dxa"/>
              <w:right w:w="100" w:type="dxa"/>
            </w:tcMar>
          </w:tcPr>
          <w:p w14:paraId="78F4FF03" w14:textId="3E25B95F" w:rsidR="000B7D65" w:rsidRPr="00BA2086" w:rsidRDefault="00EE4117" w:rsidP="00847A93">
            <w:pPr>
              <w:widowControl w:val="0"/>
              <w:spacing w:line="288" w:lineRule="auto"/>
              <w:rPr>
                <w:sz w:val="26"/>
                <w:szCs w:val="26"/>
              </w:rPr>
            </w:pPr>
            <w:r>
              <w:rPr>
                <w:sz w:val="26"/>
                <w:szCs w:val="26"/>
              </w:rPr>
              <w:t>8</w:t>
            </w:r>
          </w:p>
        </w:tc>
        <w:tc>
          <w:tcPr>
            <w:tcW w:w="3210" w:type="dxa"/>
            <w:shd w:val="clear" w:color="auto" w:fill="auto"/>
            <w:tcMar>
              <w:top w:w="100" w:type="dxa"/>
              <w:left w:w="100" w:type="dxa"/>
              <w:bottom w:w="100" w:type="dxa"/>
              <w:right w:w="100" w:type="dxa"/>
            </w:tcMar>
          </w:tcPr>
          <w:p w14:paraId="69E814CB" w14:textId="188E84C3" w:rsidR="000B7D65" w:rsidRPr="000B7D65" w:rsidRDefault="00EE4117" w:rsidP="00847A93">
            <w:pPr>
              <w:widowControl w:val="0"/>
              <w:spacing w:line="288" w:lineRule="auto"/>
              <w:rPr>
                <w:sz w:val="26"/>
                <w:szCs w:val="26"/>
              </w:rPr>
            </w:pPr>
            <w:r w:rsidRPr="00EE4117">
              <w:rPr>
                <w:sz w:val="26"/>
                <w:szCs w:val="26"/>
              </w:rPr>
              <w:t>warehouse_from</w:t>
            </w:r>
          </w:p>
        </w:tc>
        <w:tc>
          <w:tcPr>
            <w:tcW w:w="1616" w:type="dxa"/>
            <w:shd w:val="clear" w:color="auto" w:fill="auto"/>
            <w:tcMar>
              <w:top w:w="100" w:type="dxa"/>
              <w:left w:w="100" w:type="dxa"/>
              <w:bottom w:w="100" w:type="dxa"/>
              <w:right w:w="100" w:type="dxa"/>
            </w:tcMar>
          </w:tcPr>
          <w:p w14:paraId="07728F95" w14:textId="21AA6861" w:rsidR="000B7D65" w:rsidRDefault="00EE4117" w:rsidP="00847A93">
            <w:pPr>
              <w:widowControl w:val="0"/>
              <w:spacing w:line="288" w:lineRule="auto"/>
              <w:rPr>
                <w:sz w:val="26"/>
                <w:szCs w:val="26"/>
              </w:rPr>
            </w:pPr>
            <w:r>
              <w:rPr>
                <w:sz w:val="26"/>
                <w:szCs w:val="26"/>
              </w:rPr>
              <w:t>varchar(50)</w:t>
            </w:r>
          </w:p>
        </w:tc>
        <w:tc>
          <w:tcPr>
            <w:tcW w:w="2854" w:type="dxa"/>
            <w:shd w:val="clear" w:color="auto" w:fill="auto"/>
            <w:tcMar>
              <w:top w:w="100" w:type="dxa"/>
              <w:left w:w="100" w:type="dxa"/>
              <w:bottom w:w="100" w:type="dxa"/>
              <w:right w:w="100" w:type="dxa"/>
            </w:tcMar>
          </w:tcPr>
          <w:p w14:paraId="50FB06D1" w14:textId="4C70610E" w:rsidR="000B7D65" w:rsidRDefault="00EE4117" w:rsidP="00847A93">
            <w:pPr>
              <w:widowControl w:val="0"/>
              <w:spacing w:line="288" w:lineRule="auto"/>
              <w:rPr>
                <w:sz w:val="26"/>
                <w:szCs w:val="26"/>
              </w:rPr>
            </w:pPr>
            <w:r>
              <w:rPr>
                <w:sz w:val="26"/>
                <w:szCs w:val="26"/>
              </w:rPr>
              <w:t>Nhập từ kho nào</w:t>
            </w:r>
          </w:p>
        </w:tc>
      </w:tr>
      <w:tr w:rsidR="000B7D65" w:rsidRPr="00BA2086" w14:paraId="60026A10" w14:textId="77777777" w:rsidTr="00DA798C">
        <w:tc>
          <w:tcPr>
            <w:tcW w:w="910" w:type="dxa"/>
            <w:shd w:val="clear" w:color="auto" w:fill="auto"/>
            <w:tcMar>
              <w:top w:w="100" w:type="dxa"/>
              <w:left w:w="100" w:type="dxa"/>
              <w:bottom w:w="100" w:type="dxa"/>
              <w:right w:w="100" w:type="dxa"/>
            </w:tcMar>
          </w:tcPr>
          <w:p w14:paraId="02F73474" w14:textId="484541AF" w:rsidR="000B7D65" w:rsidRPr="00BA2086" w:rsidRDefault="00EE4117" w:rsidP="00847A93">
            <w:pPr>
              <w:widowControl w:val="0"/>
              <w:spacing w:line="288" w:lineRule="auto"/>
              <w:rPr>
                <w:sz w:val="26"/>
                <w:szCs w:val="26"/>
              </w:rPr>
            </w:pPr>
            <w:r>
              <w:rPr>
                <w:sz w:val="26"/>
                <w:szCs w:val="26"/>
              </w:rPr>
              <w:t>9</w:t>
            </w:r>
          </w:p>
        </w:tc>
        <w:tc>
          <w:tcPr>
            <w:tcW w:w="3210" w:type="dxa"/>
            <w:shd w:val="clear" w:color="auto" w:fill="auto"/>
            <w:tcMar>
              <w:top w:w="100" w:type="dxa"/>
              <w:left w:w="100" w:type="dxa"/>
              <w:bottom w:w="100" w:type="dxa"/>
              <w:right w:w="100" w:type="dxa"/>
            </w:tcMar>
          </w:tcPr>
          <w:p w14:paraId="60A3FBDD" w14:textId="5894C417" w:rsidR="000B7D65" w:rsidRPr="000B7D65" w:rsidRDefault="00EE4117" w:rsidP="00847A93">
            <w:pPr>
              <w:widowControl w:val="0"/>
              <w:spacing w:line="288" w:lineRule="auto"/>
              <w:rPr>
                <w:sz w:val="26"/>
                <w:szCs w:val="26"/>
              </w:rPr>
            </w:pPr>
            <w:r w:rsidRPr="00EE4117">
              <w:rPr>
                <w:sz w:val="26"/>
                <w:szCs w:val="26"/>
              </w:rPr>
              <w:t>supplier_id {FK}</w:t>
            </w:r>
          </w:p>
        </w:tc>
        <w:tc>
          <w:tcPr>
            <w:tcW w:w="1616" w:type="dxa"/>
            <w:shd w:val="clear" w:color="auto" w:fill="auto"/>
            <w:tcMar>
              <w:top w:w="100" w:type="dxa"/>
              <w:left w:w="100" w:type="dxa"/>
              <w:bottom w:w="100" w:type="dxa"/>
              <w:right w:w="100" w:type="dxa"/>
            </w:tcMar>
          </w:tcPr>
          <w:p w14:paraId="0E023032" w14:textId="6DE7F40D" w:rsidR="000B7D65" w:rsidRDefault="00EE4117" w:rsidP="00847A93">
            <w:pPr>
              <w:widowControl w:val="0"/>
              <w:spacing w:line="288" w:lineRule="auto"/>
              <w:rPr>
                <w:sz w:val="26"/>
                <w:szCs w:val="26"/>
              </w:rPr>
            </w:pPr>
            <w:r>
              <w:rPr>
                <w:sz w:val="26"/>
                <w:szCs w:val="26"/>
              </w:rPr>
              <w:t>int(</w:t>
            </w:r>
            <w:r w:rsidR="00C25464">
              <w:rPr>
                <w:sz w:val="26"/>
                <w:szCs w:val="26"/>
              </w:rPr>
              <w:t>11</w:t>
            </w:r>
            <w:r>
              <w:rPr>
                <w:sz w:val="26"/>
                <w:szCs w:val="26"/>
              </w:rPr>
              <w:t>)</w:t>
            </w:r>
          </w:p>
        </w:tc>
        <w:tc>
          <w:tcPr>
            <w:tcW w:w="2854" w:type="dxa"/>
            <w:shd w:val="clear" w:color="auto" w:fill="auto"/>
            <w:tcMar>
              <w:top w:w="100" w:type="dxa"/>
              <w:left w:w="100" w:type="dxa"/>
              <w:bottom w:w="100" w:type="dxa"/>
              <w:right w:w="100" w:type="dxa"/>
            </w:tcMar>
          </w:tcPr>
          <w:p w14:paraId="04FFAFA8" w14:textId="3AC94A3D" w:rsidR="000B7D65" w:rsidRDefault="00EE4117" w:rsidP="00847A93">
            <w:pPr>
              <w:widowControl w:val="0"/>
              <w:spacing w:line="288" w:lineRule="auto"/>
              <w:rPr>
                <w:sz w:val="26"/>
                <w:szCs w:val="26"/>
              </w:rPr>
            </w:pPr>
            <w:r>
              <w:rPr>
                <w:sz w:val="26"/>
                <w:szCs w:val="26"/>
              </w:rPr>
              <w:t>Mã nhà cung cấp</w:t>
            </w:r>
          </w:p>
        </w:tc>
      </w:tr>
      <w:tr w:rsidR="000B7D65" w:rsidRPr="00BA2086" w14:paraId="66E316D3" w14:textId="77777777" w:rsidTr="00DA798C">
        <w:tc>
          <w:tcPr>
            <w:tcW w:w="910" w:type="dxa"/>
            <w:shd w:val="clear" w:color="auto" w:fill="auto"/>
            <w:tcMar>
              <w:top w:w="100" w:type="dxa"/>
              <w:left w:w="100" w:type="dxa"/>
              <w:bottom w:w="100" w:type="dxa"/>
              <w:right w:w="100" w:type="dxa"/>
            </w:tcMar>
          </w:tcPr>
          <w:p w14:paraId="6E812DE2" w14:textId="2588CCA5" w:rsidR="000B7D65" w:rsidRPr="00BA2086" w:rsidRDefault="00EE4117" w:rsidP="00847A93">
            <w:pPr>
              <w:widowControl w:val="0"/>
              <w:spacing w:line="288" w:lineRule="auto"/>
              <w:rPr>
                <w:sz w:val="26"/>
                <w:szCs w:val="26"/>
              </w:rPr>
            </w:pPr>
            <w:r>
              <w:rPr>
                <w:sz w:val="26"/>
                <w:szCs w:val="26"/>
              </w:rPr>
              <w:t>10</w:t>
            </w:r>
          </w:p>
        </w:tc>
        <w:tc>
          <w:tcPr>
            <w:tcW w:w="3210" w:type="dxa"/>
            <w:shd w:val="clear" w:color="auto" w:fill="auto"/>
            <w:tcMar>
              <w:top w:w="100" w:type="dxa"/>
              <w:left w:w="100" w:type="dxa"/>
              <w:bottom w:w="100" w:type="dxa"/>
              <w:right w:w="100" w:type="dxa"/>
            </w:tcMar>
          </w:tcPr>
          <w:p w14:paraId="6CCA3042" w14:textId="4ABFAE1D" w:rsidR="000B7D65" w:rsidRPr="000B7D65" w:rsidRDefault="00EE4117" w:rsidP="00847A93">
            <w:pPr>
              <w:widowControl w:val="0"/>
              <w:spacing w:line="288" w:lineRule="auto"/>
              <w:rPr>
                <w:sz w:val="26"/>
                <w:szCs w:val="26"/>
              </w:rPr>
            </w:pPr>
            <w:r w:rsidRPr="00EE4117">
              <w:rPr>
                <w:sz w:val="26"/>
                <w:szCs w:val="26"/>
              </w:rPr>
              <w:t>sub_total</w:t>
            </w:r>
          </w:p>
        </w:tc>
        <w:tc>
          <w:tcPr>
            <w:tcW w:w="1616" w:type="dxa"/>
            <w:shd w:val="clear" w:color="auto" w:fill="auto"/>
            <w:tcMar>
              <w:top w:w="100" w:type="dxa"/>
              <w:left w:w="100" w:type="dxa"/>
              <w:bottom w:w="100" w:type="dxa"/>
              <w:right w:w="100" w:type="dxa"/>
            </w:tcMar>
          </w:tcPr>
          <w:p w14:paraId="23AA493E" w14:textId="1EB17879" w:rsidR="000B7D65" w:rsidRDefault="00EE4117" w:rsidP="00847A93">
            <w:pPr>
              <w:widowControl w:val="0"/>
              <w:spacing w:line="288" w:lineRule="auto"/>
              <w:rPr>
                <w:sz w:val="26"/>
                <w:szCs w:val="26"/>
              </w:rPr>
            </w:pPr>
            <w:r>
              <w:rPr>
                <w:sz w:val="26"/>
                <w:szCs w:val="26"/>
              </w:rPr>
              <w:t>bigint()</w:t>
            </w:r>
          </w:p>
        </w:tc>
        <w:tc>
          <w:tcPr>
            <w:tcW w:w="2854" w:type="dxa"/>
            <w:shd w:val="clear" w:color="auto" w:fill="auto"/>
            <w:tcMar>
              <w:top w:w="100" w:type="dxa"/>
              <w:left w:w="100" w:type="dxa"/>
              <w:bottom w:w="100" w:type="dxa"/>
              <w:right w:w="100" w:type="dxa"/>
            </w:tcMar>
          </w:tcPr>
          <w:p w14:paraId="56C88D57" w14:textId="3F57A232" w:rsidR="000B7D65" w:rsidRDefault="00EE4117" w:rsidP="00847A93">
            <w:pPr>
              <w:widowControl w:val="0"/>
              <w:spacing w:line="288" w:lineRule="auto"/>
              <w:rPr>
                <w:sz w:val="26"/>
                <w:szCs w:val="26"/>
              </w:rPr>
            </w:pPr>
            <w:r>
              <w:rPr>
                <w:sz w:val="26"/>
                <w:szCs w:val="26"/>
              </w:rPr>
              <w:t>Tổng tiền của lần nhập hàng</w:t>
            </w:r>
          </w:p>
        </w:tc>
      </w:tr>
    </w:tbl>
    <w:p w14:paraId="42060C02" w14:textId="77777777" w:rsidR="00D04BB2" w:rsidRDefault="00D04BB2" w:rsidP="000B7D65">
      <w:pPr>
        <w:pStyle w:val="Caption"/>
        <w:spacing w:after="0" w:line="288" w:lineRule="auto"/>
        <w:jc w:val="left"/>
      </w:pPr>
    </w:p>
    <w:p w14:paraId="09D125E7" w14:textId="7F804B5D" w:rsidR="0061040B" w:rsidRPr="00EE4117" w:rsidRDefault="00D04BB2" w:rsidP="00EE4117">
      <w:pPr>
        <w:spacing w:line="288" w:lineRule="auto"/>
        <w:ind w:firstLine="567"/>
        <w:jc w:val="both"/>
        <w:rPr>
          <w:sz w:val="26"/>
          <w:szCs w:val="26"/>
        </w:rPr>
      </w:pPr>
      <w:r>
        <w:rPr>
          <w:bCs/>
          <w:sz w:val="26"/>
          <w:szCs w:val="26"/>
        </w:rPr>
        <w:t xml:space="preserve">Lớp </w:t>
      </w:r>
      <w:r w:rsidRPr="00D04BB2">
        <w:rPr>
          <w:sz w:val="26"/>
          <w:szCs w:val="26"/>
        </w:rPr>
        <w:t>warehouse_receipt</w:t>
      </w:r>
      <w:r>
        <w:rPr>
          <w:sz w:val="26"/>
          <w:szCs w:val="26"/>
        </w:rPr>
        <w:t xml:space="preserve"> được tạo ra để lưu trữ các phiếu nhập kho của các sản phẩm, thông tin gồm có mã số thuế, ngày tạo, tên người vận chuyển, đơn vị tính của sản phẩm, địa chỉ người giao, </w:t>
      </w:r>
      <w:r w:rsidR="0022083D">
        <w:rPr>
          <w:sz w:val="26"/>
          <w:szCs w:val="26"/>
        </w:rPr>
        <w:t>lần nhập kho theo phiếu giao nhận hàng có số bao nhiêu, nhập nội bộ từ kho hàng nào, id của nhà cung cấp và tổng số tiền của lần nhập hàng</w:t>
      </w:r>
      <w:r w:rsidR="000B7D65">
        <w:rPr>
          <w:sz w:val="26"/>
          <w:szCs w:val="26"/>
        </w:rPr>
        <w:t xml:space="preserve"> trên một lần</w:t>
      </w:r>
      <w:r w:rsidR="0022083D">
        <w:rPr>
          <w:sz w:val="26"/>
          <w:szCs w:val="26"/>
        </w:rPr>
        <w:t xml:space="preserve"> n</w:t>
      </w:r>
      <w:r w:rsidR="000B7D65">
        <w:rPr>
          <w:sz w:val="26"/>
          <w:szCs w:val="26"/>
        </w:rPr>
        <w:t>hập hàng về kho</w:t>
      </w:r>
      <w:r w:rsidR="0022083D">
        <w:rPr>
          <w:sz w:val="26"/>
          <w:szCs w:val="26"/>
        </w:rPr>
        <w:t>.</w:t>
      </w:r>
      <w:r w:rsidR="004A0605">
        <w:rPr>
          <w:sz w:val="26"/>
          <w:szCs w:val="26"/>
        </w:rPr>
        <w:t xml:space="preserve"> </w:t>
      </w:r>
      <w:r w:rsidR="0022083D">
        <w:rPr>
          <w:sz w:val="26"/>
          <w:szCs w:val="26"/>
        </w:rPr>
        <w:t>Khi tạo phiếu nhập gồm có các thành phần gồm thông tin giao nhận, những thông tin về sản phẩm</w:t>
      </w:r>
      <w:r w:rsidR="000B7D65">
        <w:rPr>
          <w:sz w:val="26"/>
          <w:szCs w:val="26"/>
        </w:rPr>
        <w:t xml:space="preserve"> như tên sản phẩm, mã sản phẩm, đơn vị tính, hạn sử dụng, giá nhập trên </w:t>
      </w:r>
      <w:r w:rsidR="0022083D">
        <w:rPr>
          <w:sz w:val="26"/>
          <w:szCs w:val="26"/>
        </w:rPr>
        <w:t xml:space="preserve">sẽ được lớp </w:t>
      </w:r>
      <w:r w:rsidR="0022083D" w:rsidRPr="0022083D">
        <w:rPr>
          <w:sz w:val="26"/>
          <w:szCs w:val="26"/>
        </w:rPr>
        <w:t>warehouse_receipt_items</w:t>
      </w:r>
      <w:r w:rsidR="00EE4117">
        <w:rPr>
          <w:sz w:val="26"/>
          <w:szCs w:val="26"/>
        </w:rPr>
        <w:t xml:space="preserve"> đảm nhận</w:t>
      </w:r>
      <w:r w:rsidR="00AC5892">
        <w:rPr>
          <w:sz w:val="26"/>
          <w:szCs w:val="26"/>
        </w:rPr>
        <w:t>.</w:t>
      </w:r>
    </w:p>
    <w:p w14:paraId="046B6255" w14:textId="70ED932A" w:rsidR="006A0021" w:rsidRDefault="006A0021" w:rsidP="00C36084">
      <w:pPr>
        <w:spacing w:line="288" w:lineRule="auto"/>
        <w:rPr>
          <w:b/>
          <w:sz w:val="26"/>
          <w:szCs w:val="26"/>
        </w:rPr>
      </w:pPr>
      <w:r>
        <w:rPr>
          <w:b/>
          <w:sz w:val="26"/>
          <w:szCs w:val="26"/>
        </w:rPr>
        <w:t>2.3.</w:t>
      </w:r>
      <w:r w:rsidR="001103EE">
        <w:rPr>
          <w:b/>
          <w:sz w:val="26"/>
          <w:szCs w:val="26"/>
        </w:rPr>
        <w:t>9</w:t>
      </w:r>
      <w:r>
        <w:rPr>
          <w:b/>
          <w:sz w:val="26"/>
          <w:szCs w:val="26"/>
        </w:rPr>
        <w:t xml:space="preserve"> Lớp </w:t>
      </w:r>
      <w:r w:rsidR="0022083D">
        <w:rPr>
          <w:b/>
          <w:bCs/>
          <w:sz w:val="26"/>
          <w:szCs w:val="26"/>
        </w:rPr>
        <w:t>w</w:t>
      </w:r>
      <w:r w:rsidRPr="006A0021">
        <w:rPr>
          <w:b/>
          <w:bCs/>
          <w:sz w:val="26"/>
          <w:szCs w:val="26"/>
        </w:rPr>
        <w:t>arehouse_receipt</w:t>
      </w:r>
      <w:r>
        <w:rPr>
          <w:b/>
          <w:bCs/>
          <w:sz w:val="26"/>
          <w:szCs w:val="26"/>
        </w:rPr>
        <w:t>_items</w:t>
      </w:r>
    </w:p>
    <w:p w14:paraId="3B70906A" w14:textId="5A3469A4" w:rsidR="00E27623" w:rsidRDefault="00AC5892" w:rsidP="00E27623">
      <w:pPr>
        <w:keepNext/>
        <w:spacing w:line="288" w:lineRule="auto"/>
        <w:jc w:val="center"/>
      </w:pPr>
      <w:r w:rsidRPr="00AC5892">
        <w:rPr>
          <w:noProof/>
        </w:rPr>
        <w:drawing>
          <wp:inline distT="0" distB="0" distL="0" distR="0" wp14:anchorId="27C59D22" wp14:editId="3DDD34B9">
            <wp:extent cx="1733797" cy="1962680"/>
            <wp:effectExtent l="0" t="0" r="0" b="0"/>
            <wp:docPr id="19419093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9327" name="Picture 1" descr="A white background with black text&#10;&#10;AI-generated content may be incorrect."/>
                    <pic:cNvPicPr/>
                  </pic:nvPicPr>
                  <pic:blipFill>
                    <a:blip r:embed="rId35"/>
                    <a:stretch>
                      <a:fillRect/>
                    </a:stretch>
                  </pic:blipFill>
                  <pic:spPr>
                    <a:xfrm>
                      <a:off x="0" y="0"/>
                      <a:ext cx="1751574" cy="1982803"/>
                    </a:xfrm>
                    <a:prstGeom prst="rect">
                      <a:avLst/>
                    </a:prstGeom>
                  </pic:spPr>
                </pic:pic>
              </a:graphicData>
            </a:graphic>
          </wp:inline>
        </w:drawing>
      </w:r>
    </w:p>
    <w:p w14:paraId="5B7BE675" w14:textId="7DAC6704" w:rsidR="00E45B19" w:rsidRDefault="00E27623" w:rsidP="008302A7">
      <w:pPr>
        <w:pStyle w:val="Caption"/>
        <w:rPr>
          <w:b/>
        </w:rPr>
      </w:pPr>
      <w:bookmarkStart w:id="98" w:name="_Toc196282109"/>
      <w:r>
        <w:t xml:space="preserve">Hình </w:t>
      </w:r>
      <w:fldSimple w:instr=" SEQ Hình \* ARABIC ">
        <w:r w:rsidR="00CF71CE">
          <w:rPr>
            <w:noProof/>
          </w:rPr>
          <w:t>12</w:t>
        </w:r>
      </w:fldSimple>
      <w:r w:rsidR="00A421E9">
        <w:rPr>
          <w:noProof/>
        </w:rPr>
        <w:t>.</w:t>
      </w:r>
      <w:r w:rsidR="00FC5DEC" w:rsidRPr="00FC5DEC">
        <w:rPr>
          <w:bCs/>
        </w:rPr>
        <w:t xml:space="preserve"> </w:t>
      </w:r>
      <w:r w:rsidR="00FC5DEC" w:rsidRPr="00BA2086">
        <w:rPr>
          <w:bCs/>
        </w:rPr>
        <w:t>Lớp</w:t>
      </w:r>
      <w:r w:rsidR="00FC5DEC">
        <w:rPr>
          <w:bCs/>
        </w:rPr>
        <w:t xml:space="preserve"> warehouse_receipt_items</w:t>
      </w:r>
      <w:bookmarkEnd w:id="98"/>
    </w:p>
    <w:p w14:paraId="5D7E3FF8" w14:textId="5C664A36" w:rsidR="00966582" w:rsidRDefault="00966582" w:rsidP="008302A7">
      <w:pPr>
        <w:pStyle w:val="Caption"/>
        <w:spacing w:after="0"/>
      </w:pPr>
      <w:bookmarkStart w:id="99" w:name="_Toc194359832"/>
      <w:bookmarkStart w:id="100" w:name="_Toc196289017"/>
      <w:r>
        <w:t xml:space="preserve">Bảng </w:t>
      </w:r>
      <w:fldSimple w:instr=" SEQ Bảng \* ARABIC ">
        <w:r w:rsidR="00CF71CE">
          <w:rPr>
            <w:noProof/>
          </w:rPr>
          <w:t>10</w:t>
        </w:r>
      </w:fldSimple>
      <w:r w:rsidR="00D924BE">
        <w:t>.</w:t>
      </w:r>
      <w:r w:rsidRPr="00BA2086">
        <w:t xml:space="preserve"> </w:t>
      </w:r>
      <w:r w:rsidRPr="00BA2086">
        <w:rPr>
          <w:bCs/>
        </w:rPr>
        <w:t xml:space="preserve">Mô tả </w:t>
      </w:r>
      <w:r>
        <w:rPr>
          <w:bCs/>
        </w:rPr>
        <w:t xml:space="preserve">thuộc tính lớp </w:t>
      </w:r>
      <w:r w:rsidRPr="00E45B19">
        <w:t>warehouse_receipt_items</w:t>
      </w:r>
      <w:bookmarkEnd w:id="99"/>
      <w:bookmarkEnd w:id="100"/>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274"/>
        <w:gridCol w:w="1701"/>
        <w:gridCol w:w="3705"/>
      </w:tblGrid>
      <w:tr w:rsidR="000B7D65" w:rsidRPr="00BA2086" w14:paraId="40DD5FD5" w14:textId="77777777" w:rsidTr="00EE4117">
        <w:tc>
          <w:tcPr>
            <w:tcW w:w="910" w:type="dxa"/>
            <w:shd w:val="clear" w:color="auto" w:fill="auto"/>
            <w:tcMar>
              <w:top w:w="100" w:type="dxa"/>
              <w:left w:w="100" w:type="dxa"/>
              <w:bottom w:w="100" w:type="dxa"/>
              <w:right w:w="100" w:type="dxa"/>
            </w:tcMar>
          </w:tcPr>
          <w:p w14:paraId="10B50938" w14:textId="77777777" w:rsidR="000B7D65" w:rsidRPr="00BA2086" w:rsidRDefault="000B7D65" w:rsidP="007321A4">
            <w:pPr>
              <w:widowControl w:val="0"/>
              <w:spacing w:line="288" w:lineRule="auto"/>
              <w:rPr>
                <w:b/>
                <w:sz w:val="26"/>
                <w:szCs w:val="26"/>
              </w:rPr>
            </w:pPr>
            <w:r w:rsidRPr="00BA2086">
              <w:rPr>
                <w:b/>
                <w:sz w:val="26"/>
                <w:szCs w:val="26"/>
              </w:rPr>
              <w:t>STT</w:t>
            </w:r>
          </w:p>
        </w:tc>
        <w:tc>
          <w:tcPr>
            <w:tcW w:w="2274" w:type="dxa"/>
            <w:shd w:val="clear" w:color="auto" w:fill="auto"/>
            <w:tcMar>
              <w:top w:w="100" w:type="dxa"/>
              <w:left w:w="100" w:type="dxa"/>
              <w:bottom w:w="100" w:type="dxa"/>
              <w:right w:w="100" w:type="dxa"/>
            </w:tcMar>
          </w:tcPr>
          <w:p w14:paraId="0C2F7600" w14:textId="77777777" w:rsidR="000B7D65" w:rsidRPr="00BA2086" w:rsidRDefault="000B7D65" w:rsidP="007321A4">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13CE8A83" w14:textId="77777777" w:rsidR="000B7D65" w:rsidRPr="00BA2086" w:rsidRDefault="000B7D65" w:rsidP="007321A4">
            <w:pPr>
              <w:widowControl w:val="0"/>
              <w:spacing w:line="288" w:lineRule="auto"/>
              <w:rPr>
                <w:b/>
                <w:sz w:val="26"/>
                <w:szCs w:val="26"/>
              </w:rPr>
            </w:pPr>
            <w:r w:rsidRPr="00BA2086">
              <w:rPr>
                <w:b/>
                <w:sz w:val="26"/>
                <w:szCs w:val="26"/>
              </w:rPr>
              <w:t>Kiểu dữ liệu</w:t>
            </w:r>
          </w:p>
        </w:tc>
        <w:tc>
          <w:tcPr>
            <w:tcW w:w="3705" w:type="dxa"/>
            <w:shd w:val="clear" w:color="auto" w:fill="auto"/>
            <w:tcMar>
              <w:top w:w="100" w:type="dxa"/>
              <w:left w:w="100" w:type="dxa"/>
              <w:bottom w:w="100" w:type="dxa"/>
              <w:right w:w="100" w:type="dxa"/>
            </w:tcMar>
          </w:tcPr>
          <w:p w14:paraId="75A47304" w14:textId="77777777" w:rsidR="000B7D65" w:rsidRPr="00BA2086" w:rsidRDefault="000B7D65" w:rsidP="007321A4">
            <w:pPr>
              <w:widowControl w:val="0"/>
              <w:spacing w:line="288" w:lineRule="auto"/>
              <w:rPr>
                <w:b/>
                <w:sz w:val="26"/>
                <w:szCs w:val="26"/>
              </w:rPr>
            </w:pPr>
            <w:r w:rsidRPr="00BA2086">
              <w:rPr>
                <w:b/>
                <w:sz w:val="26"/>
                <w:szCs w:val="26"/>
              </w:rPr>
              <w:t>Diễn giải</w:t>
            </w:r>
          </w:p>
        </w:tc>
      </w:tr>
      <w:tr w:rsidR="000B7D65" w:rsidRPr="00BA2086" w14:paraId="3B14F091" w14:textId="77777777" w:rsidTr="00EE4117">
        <w:tc>
          <w:tcPr>
            <w:tcW w:w="910" w:type="dxa"/>
            <w:shd w:val="clear" w:color="auto" w:fill="auto"/>
            <w:tcMar>
              <w:top w:w="100" w:type="dxa"/>
              <w:left w:w="100" w:type="dxa"/>
              <w:bottom w:w="100" w:type="dxa"/>
              <w:right w:w="100" w:type="dxa"/>
            </w:tcMar>
          </w:tcPr>
          <w:p w14:paraId="07B24021" w14:textId="77777777" w:rsidR="000B7D65" w:rsidRPr="00BA2086" w:rsidRDefault="000B7D65" w:rsidP="007321A4">
            <w:pPr>
              <w:widowControl w:val="0"/>
              <w:spacing w:line="288" w:lineRule="auto"/>
              <w:rPr>
                <w:sz w:val="26"/>
                <w:szCs w:val="26"/>
              </w:rPr>
            </w:pPr>
            <w:r w:rsidRPr="00BA2086">
              <w:rPr>
                <w:sz w:val="26"/>
                <w:szCs w:val="26"/>
              </w:rPr>
              <w:t>1</w:t>
            </w:r>
          </w:p>
        </w:tc>
        <w:tc>
          <w:tcPr>
            <w:tcW w:w="2274" w:type="dxa"/>
            <w:shd w:val="clear" w:color="auto" w:fill="auto"/>
            <w:tcMar>
              <w:top w:w="100" w:type="dxa"/>
              <w:left w:w="100" w:type="dxa"/>
              <w:bottom w:w="100" w:type="dxa"/>
              <w:right w:w="100" w:type="dxa"/>
            </w:tcMar>
          </w:tcPr>
          <w:p w14:paraId="5C52EBFB" w14:textId="3CD1632C" w:rsidR="000B7D65" w:rsidRPr="00BA2086" w:rsidRDefault="00EE4117" w:rsidP="007321A4">
            <w:pPr>
              <w:widowControl w:val="0"/>
              <w:spacing w:line="288" w:lineRule="auto"/>
              <w:rPr>
                <w:sz w:val="26"/>
                <w:szCs w:val="26"/>
              </w:rPr>
            </w:pPr>
            <w:r>
              <w:rPr>
                <w:sz w:val="26"/>
                <w:szCs w:val="26"/>
              </w:rPr>
              <w:t>i</w:t>
            </w:r>
            <w:r w:rsidR="000B7D65" w:rsidRPr="00BA2086">
              <w:rPr>
                <w:sz w:val="26"/>
                <w:szCs w:val="26"/>
              </w:rPr>
              <w:t>d</w:t>
            </w:r>
            <w:r w:rsidR="000B7D65">
              <w:rPr>
                <w:sz w:val="26"/>
                <w:szCs w:val="26"/>
              </w:rPr>
              <w:t xml:space="preserve"> {PK}</w:t>
            </w:r>
          </w:p>
        </w:tc>
        <w:tc>
          <w:tcPr>
            <w:tcW w:w="1701" w:type="dxa"/>
            <w:shd w:val="clear" w:color="auto" w:fill="auto"/>
            <w:tcMar>
              <w:top w:w="100" w:type="dxa"/>
              <w:left w:w="100" w:type="dxa"/>
              <w:bottom w:w="100" w:type="dxa"/>
              <w:right w:w="100" w:type="dxa"/>
            </w:tcMar>
          </w:tcPr>
          <w:p w14:paraId="7433ECA6" w14:textId="3A435C82" w:rsidR="000B7D65" w:rsidRPr="00BA2086" w:rsidRDefault="000B7D65" w:rsidP="007321A4">
            <w:pPr>
              <w:widowControl w:val="0"/>
              <w:spacing w:line="288" w:lineRule="auto"/>
              <w:rPr>
                <w:sz w:val="26"/>
                <w:szCs w:val="26"/>
              </w:rPr>
            </w:pPr>
            <w:r w:rsidRPr="00BA2086">
              <w:rPr>
                <w:sz w:val="26"/>
                <w:szCs w:val="26"/>
              </w:rPr>
              <w:t>int(</w:t>
            </w:r>
            <w:r w:rsidR="00C25464">
              <w:rPr>
                <w:sz w:val="26"/>
                <w:szCs w:val="26"/>
              </w:rPr>
              <w:t>11</w:t>
            </w:r>
            <w:r w:rsidRPr="00BA2086">
              <w:rPr>
                <w:sz w:val="26"/>
                <w:szCs w:val="26"/>
              </w:rPr>
              <w:t>)</w:t>
            </w:r>
          </w:p>
        </w:tc>
        <w:tc>
          <w:tcPr>
            <w:tcW w:w="3705" w:type="dxa"/>
            <w:shd w:val="clear" w:color="auto" w:fill="auto"/>
            <w:tcMar>
              <w:top w:w="100" w:type="dxa"/>
              <w:left w:w="100" w:type="dxa"/>
              <w:bottom w:w="100" w:type="dxa"/>
              <w:right w:w="100" w:type="dxa"/>
            </w:tcMar>
          </w:tcPr>
          <w:p w14:paraId="070A8ECD" w14:textId="3059E03A" w:rsidR="000B7D65" w:rsidRPr="00BA2086" w:rsidRDefault="000B7D65" w:rsidP="007321A4">
            <w:pPr>
              <w:widowControl w:val="0"/>
              <w:spacing w:line="288" w:lineRule="auto"/>
              <w:rPr>
                <w:sz w:val="26"/>
                <w:szCs w:val="26"/>
              </w:rPr>
            </w:pPr>
            <w:r w:rsidRPr="00BA2086">
              <w:rPr>
                <w:sz w:val="26"/>
                <w:szCs w:val="26"/>
              </w:rPr>
              <w:t xml:space="preserve">Mã </w:t>
            </w:r>
            <w:r w:rsidR="00350F10">
              <w:rPr>
                <w:sz w:val="26"/>
                <w:szCs w:val="26"/>
              </w:rPr>
              <w:t>chi tiết phiếu nhập</w:t>
            </w:r>
          </w:p>
        </w:tc>
      </w:tr>
      <w:tr w:rsidR="000B7D65" w:rsidRPr="00BA2086" w14:paraId="66BA94AC" w14:textId="77777777" w:rsidTr="00EE4117">
        <w:tc>
          <w:tcPr>
            <w:tcW w:w="910" w:type="dxa"/>
            <w:shd w:val="clear" w:color="auto" w:fill="auto"/>
            <w:tcMar>
              <w:top w:w="100" w:type="dxa"/>
              <w:left w:w="100" w:type="dxa"/>
              <w:bottom w:w="100" w:type="dxa"/>
              <w:right w:w="100" w:type="dxa"/>
            </w:tcMar>
          </w:tcPr>
          <w:p w14:paraId="2D5DB6F4" w14:textId="77777777" w:rsidR="000B7D65" w:rsidRPr="00BA2086" w:rsidRDefault="000B7D65" w:rsidP="007321A4">
            <w:pPr>
              <w:widowControl w:val="0"/>
              <w:spacing w:line="288" w:lineRule="auto"/>
              <w:rPr>
                <w:sz w:val="26"/>
                <w:szCs w:val="26"/>
              </w:rPr>
            </w:pPr>
            <w:r w:rsidRPr="00BA2086">
              <w:rPr>
                <w:sz w:val="26"/>
                <w:szCs w:val="26"/>
              </w:rPr>
              <w:t>2</w:t>
            </w:r>
          </w:p>
        </w:tc>
        <w:tc>
          <w:tcPr>
            <w:tcW w:w="2274" w:type="dxa"/>
            <w:shd w:val="clear" w:color="auto" w:fill="auto"/>
            <w:tcMar>
              <w:top w:w="100" w:type="dxa"/>
              <w:left w:w="100" w:type="dxa"/>
              <w:bottom w:w="100" w:type="dxa"/>
              <w:right w:w="100" w:type="dxa"/>
            </w:tcMar>
          </w:tcPr>
          <w:p w14:paraId="7F408508" w14:textId="76A1AE51" w:rsidR="000B7D65" w:rsidRPr="00BA2086" w:rsidRDefault="00EE4117" w:rsidP="007321A4">
            <w:pPr>
              <w:widowControl w:val="0"/>
              <w:spacing w:line="288" w:lineRule="auto"/>
              <w:rPr>
                <w:sz w:val="26"/>
                <w:szCs w:val="26"/>
              </w:rPr>
            </w:pPr>
            <w:r w:rsidRPr="00EE4117">
              <w:rPr>
                <w:sz w:val="26"/>
                <w:szCs w:val="26"/>
              </w:rPr>
              <w:t>receipt_id {FK}</w:t>
            </w:r>
          </w:p>
        </w:tc>
        <w:tc>
          <w:tcPr>
            <w:tcW w:w="1701" w:type="dxa"/>
            <w:shd w:val="clear" w:color="auto" w:fill="auto"/>
            <w:tcMar>
              <w:top w:w="100" w:type="dxa"/>
              <w:left w:w="100" w:type="dxa"/>
              <w:bottom w:w="100" w:type="dxa"/>
              <w:right w:w="100" w:type="dxa"/>
            </w:tcMar>
          </w:tcPr>
          <w:p w14:paraId="693C6E4D" w14:textId="15671EB5" w:rsidR="000B7D65" w:rsidRPr="00BA2086" w:rsidRDefault="000B7D65" w:rsidP="007321A4">
            <w:pPr>
              <w:widowControl w:val="0"/>
              <w:spacing w:line="288" w:lineRule="auto"/>
              <w:rPr>
                <w:sz w:val="26"/>
                <w:szCs w:val="26"/>
              </w:rPr>
            </w:pPr>
            <w:r w:rsidRPr="00BA2086">
              <w:rPr>
                <w:sz w:val="26"/>
                <w:szCs w:val="26"/>
              </w:rPr>
              <w:t>int(</w:t>
            </w:r>
            <w:r w:rsidR="00350F10">
              <w:rPr>
                <w:sz w:val="26"/>
                <w:szCs w:val="26"/>
              </w:rPr>
              <w:t>11</w:t>
            </w:r>
            <w:r w:rsidRPr="00BA2086">
              <w:rPr>
                <w:sz w:val="26"/>
                <w:szCs w:val="26"/>
              </w:rPr>
              <w:t>)</w:t>
            </w:r>
          </w:p>
        </w:tc>
        <w:tc>
          <w:tcPr>
            <w:tcW w:w="3705" w:type="dxa"/>
            <w:shd w:val="clear" w:color="auto" w:fill="auto"/>
            <w:tcMar>
              <w:top w:w="100" w:type="dxa"/>
              <w:left w:w="100" w:type="dxa"/>
              <w:bottom w:w="100" w:type="dxa"/>
              <w:right w:w="100" w:type="dxa"/>
            </w:tcMar>
          </w:tcPr>
          <w:p w14:paraId="4E607D7A" w14:textId="4B8B4705" w:rsidR="000B7D65" w:rsidRPr="00BA2086" w:rsidRDefault="000B7D65" w:rsidP="007321A4">
            <w:pPr>
              <w:widowControl w:val="0"/>
              <w:spacing w:line="288" w:lineRule="auto"/>
              <w:rPr>
                <w:sz w:val="26"/>
                <w:szCs w:val="26"/>
              </w:rPr>
            </w:pPr>
            <w:r w:rsidRPr="00BA2086">
              <w:rPr>
                <w:sz w:val="26"/>
                <w:szCs w:val="26"/>
              </w:rPr>
              <w:t xml:space="preserve">Mã </w:t>
            </w:r>
            <w:r w:rsidR="00350F10">
              <w:rPr>
                <w:sz w:val="26"/>
                <w:szCs w:val="26"/>
              </w:rPr>
              <w:t>phiếu nhập</w:t>
            </w:r>
          </w:p>
        </w:tc>
      </w:tr>
      <w:tr w:rsidR="000B7D65" w:rsidRPr="00BA2086" w14:paraId="5FDA1714" w14:textId="77777777" w:rsidTr="00EE4117">
        <w:tc>
          <w:tcPr>
            <w:tcW w:w="910" w:type="dxa"/>
            <w:shd w:val="clear" w:color="auto" w:fill="auto"/>
            <w:tcMar>
              <w:top w:w="100" w:type="dxa"/>
              <w:left w:w="100" w:type="dxa"/>
              <w:bottom w:w="100" w:type="dxa"/>
              <w:right w:w="100" w:type="dxa"/>
            </w:tcMar>
          </w:tcPr>
          <w:p w14:paraId="1EE68525" w14:textId="77777777" w:rsidR="000B7D65" w:rsidRPr="00BA2086" w:rsidRDefault="000B7D65" w:rsidP="007321A4">
            <w:pPr>
              <w:widowControl w:val="0"/>
              <w:spacing w:line="288" w:lineRule="auto"/>
              <w:rPr>
                <w:sz w:val="26"/>
                <w:szCs w:val="26"/>
              </w:rPr>
            </w:pPr>
            <w:r w:rsidRPr="00BA2086">
              <w:rPr>
                <w:sz w:val="26"/>
                <w:szCs w:val="26"/>
              </w:rPr>
              <w:t>3</w:t>
            </w:r>
          </w:p>
        </w:tc>
        <w:tc>
          <w:tcPr>
            <w:tcW w:w="2274" w:type="dxa"/>
            <w:shd w:val="clear" w:color="auto" w:fill="auto"/>
            <w:tcMar>
              <w:top w:w="100" w:type="dxa"/>
              <w:left w:w="100" w:type="dxa"/>
              <w:bottom w:w="100" w:type="dxa"/>
              <w:right w:w="100" w:type="dxa"/>
            </w:tcMar>
          </w:tcPr>
          <w:p w14:paraId="0C8E9D2F" w14:textId="280EF013" w:rsidR="000B7D65" w:rsidRPr="00BA2086" w:rsidRDefault="00EE4117" w:rsidP="007321A4">
            <w:pPr>
              <w:widowControl w:val="0"/>
              <w:spacing w:line="288" w:lineRule="auto"/>
              <w:rPr>
                <w:sz w:val="26"/>
                <w:szCs w:val="26"/>
              </w:rPr>
            </w:pPr>
            <w:r w:rsidRPr="00EE4117">
              <w:rPr>
                <w:sz w:val="26"/>
                <w:szCs w:val="26"/>
              </w:rPr>
              <w:t>product_id {FK}</w:t>
            </w:r>
          </w:p>
        </w:tc>
        <w:tc>
          <w:tcPr>
            <w:tcW w:w="1701" w:type="dxa"/>
            <w:shd w:val="clear" w:color="auto" w:fill="auto"/>
            <w:tcMar>
              <w:top w:w="100" w:type="dxa"/>
              <w:left w:w="100" w:type="dxa"/>
              <w:bottom w:w="100" w:type="dxa"/>
              <w:right w:w="100" w:type="dxa"/>
            </w:tcMar>
          </w:tcPr>
          <w:p w14:paraId="5630C527" w14:textId="16315B4B" w:rsidR="000B7D65" w:rsidRPr="00BA2086" w:rsidRDefault="00350F10" w:rsidP="007321A4">
            <w:pPr>
              <w:widowControl w:val="0"/>
              <w:spacing w:line="288" w:lineRule="auto"/>
              <w:rPr>
                <w:sz w:val="26"/>
                <w:szCs w:val="26"/>
              </w:rPr>
            </w:pPr>
            <w:r>
              <w:rPr>
                <w:sz w:val="26"/>
                <w:szCs w:val="26"/>
              </w:rPr>
              <w:t>bigint</w:t>
            </w:r>
            <w:r w:rsidR="000B7D65" w:rsidRPr="00BA2086">
              <w:rPr>
                <w:sz w:val="26"/>
                <w:szCs w:val="26"/>
              </w:rPr>
              <w:t>()</w:t>
            </w:r>
          </w:p>
        </w:tc>
        <w:tc>
          <w:tcPr>
            <w:tcW w:w="3705" w:type="dxa"/>
            <w:shd w:val="clear" w:color="auto" w:fill="auto"/>
            <w:tcMar>
              <w:top w:w="100" w:type="dxa"/>
              <w:left w:w="100" w:type="dxa"/>
              <w:bottom w:w="100" w:type="dxa"/>
              <w:right w:w="100" w:type="dxa"/>
            </w:tcMar>
          </w:tcPr>
          <w:p w14:paraId="28084209" w14:textId="3FA7ABF8" w:rsidR="000B7D65" w:rsidRPr="00BA2086" w:rsidRDefault="00350F10" w:rsidP="007321A4">
            <w:pPr>
              <w:widowControl w:val="0"/>
              <w:spacing w:line="288" w:lineRule="auto"/>
              <w:rPr>
                <w:sz w:val="26"/>
                <w:szCs w:val="26"/>
              </w:rPr>
            </w:pPr>
            <w:r>
              <w:rPr>
                <w:sz w:val="26"/>
                <w:szCs w:val="26"/>
              </w:rPr>
              <w:t>ID của sản phẩm</w:t>
            </w:r>
          </w:p>
        </w:tc>
      </w:tr>
      <w:tr w:rsidR="000B7D65" w:rsidRPr="00BA2086" w14:paraId="730F716E" w14:textId="77777777" w:rsidTr="00EE4117">
        <w:tc>
          <w:tcPr>
            <w:tcW w:w="910" w:type="dxa"/>
            <w:shd w:val="clear" w:color="auto" w:fill="auto"/>
            <w:tcMar>
              <w:top w:w="100" w:type="dxa"/>
              <w:left w:w="100" w:type="dxa"/>
              <w:bottom w:w="100" w:type="dxa"/>
              <w:right w:w="100" w:type="dxa"/>
            </w:tcMar>
          </w:tcPr>
          <w:p w14:paraId="4CB442DD" w14:textId="77777777" w:rsidR="000B7D65" w:rsidRPr="00BA2086" w:rsidRDefault="000B7D65" w:rsidP="007321A4">
            <w:pPr>
              <w:widowControl w:val="0"/>
              <w:spacing w:line="288" w:lineRule="auto"/>
              <w:rPr>
                <w:sz w:val="26"/>
                <w:szCs w:val="26"/>
              </w:rPr>
            </w:pPr>
            <w:r w:rsidRPr="00BA2086">
              <w:rPr>
                <w:sz w:val="26"/>
                <w:szCs w:val="26"/>
              </w:rPr>
              <w:t>4</w:t>
            </w:r>
          </w:p>
        </w:tc>
        <w:tc>
          <w:tcPr>
            <w:tcW w:w="2274" w:type="dxa"/>
            <w:shd w:val="clear" w:color="auto" w:fill="auto"/>
            <w:tcMar>
              <w:top w:w="100" w:type="dxa"/>
              <w:left w:w="100" w:type="dxa"/>
              <w:bottom w:w="100" w:type="dxa"/>
              <w:right w:w="100" w:type="dxa"/>
            </w:tcMar>
          </w:tcPr>
          <w:p w14:paraId="3A760801" w14:textId="67524017" w:rsidR="000B7D65" w:rsidRPr="00BA2086" w:rsidRDefault="00EE4117" w:rsidP="007321A4">
            <w:pPr>
              <w:widowControl w:val="0"/>
              <w:spacing w:line="288" w:lineRule="auto"/>
              <w:rPr>
                <w:sz w:val="26"/>
                <w:szCs w:val="26"/>
              </w:rPr>
            </w:pPr>
            <w:r w:rsidRPr="00EE4117">
              <w:rPr>
                <w:sz w:val="26"/>
                <w:szCs w:val="26"/>
              </w:rPr>
              <w:t>product_code</w:t>
            </w:r>
          </w:p>
        </w:tc>
        <w:tc>
          <w:tcPr>
            <w:tcW w:w="1701" w:type="dxa"/>
            <w:shd w:val="clear" w:color="auto" w:fill="auto"/>
            <w:tcMar>
              <w:top w:w="100" w:type="dxa"/>
              <w:left w:w="100" w:type="dxa"/>
              <w:bottom w:w="100" w:type="dxa"/>
              <w:right w:w="100" w:type="dxa"/>
            </w:tcMar>
          </w:tcPr>
          <w:p w14:paraId="5D1DE188" w14:textId="29556A57" w:rsidR="000B7D65" w:rsidRPr="00BA2086" w:rsidRDefault="000B7D65" w:rsidP="007321A4">
            <w:pPr>
              <w:widowControl w:val="0"/>
              <w:spacing w:line="288" w:lineRule="auto"/>
              <w:rPr>
                <w:sz w:val="26"/>
                <w:szCs w:val="26"/>
              </w:rPr>
            </w:pPr>
            <w:r w:rsidRPr="00BA2086">
              <w:rPr>
                <w:sz w:val="26"/>
                <w:szCs w:val="26"/>
              </w:rPr>
              <w:t>int()</w:t>
            </w:r>
          </w:p>
        </w:tc>
        <w:tc>
          <w:tcPr>
            <w:tcW w:w="3705" w:type="dxa"/>
            <w:shd w:val="clear" w:color="auto" w:fill="auto"/>
            <w:tcMar>
              <w:top w:w="100" w:type="dxa"/>
              <w:left w:w="100" w:type="dxa"/>
              <w:bottom w:w="100" w:type="dxa"/>
              <w:right w:w="100" w:type="dxa"/>
            </w:tcMar>
          </w:tcPr>
          <w:p w14:paraId="5E621012" w14:textId="7AFDBD54" w:rsidR="000B7D65" w:rsidRPr="00BA2086" w:rsidRDefault="00350F10" w:rsidP="007321A4">
            <w:pPr>
              <w:widowControl w:val="0"/>
              <w:spacing w:line="288" w:lineRule="auto"/>
              <w:rPr>
                <w:sz w:val="26"/>
                <w:szCs w:val="26"/>
              </w:rPr>
            </w:pPr>
            <w:r>
              <w:rPr>
                <w:sz w:val="26"/>
                <w:szCs w:val="26"/>
              </w:rPr>
              <w:t>Mã sản phẩm</w:t>
            </w:r>
          </w:p>
        </w:tc>
      </w:tr>
      <w:tr w:rsidR="000B7D65" w:rsidRPr="00BA2086" w14:paraId="10E577B9" w14:textId="77777777" w:rsidTr="00EE4117">
        <w:tc>
          <w:tcPr>
            <w:tcW w:w="910" w:type="dxa"/>
            <w:shd w:val="clear" w:color="auto" w:fill="auto"/>
            <w:tcMar>
              <w:top w:w="100" w:type="dxa"/>
              <w:left w:w="100" w:type="dxa"/>
              <w:bottom w:w="100" w:type="dxa"/>
              <w:right w:w="100" w:type="dxa"/>
            </w:tcMar>
          </w:tcPr>
          <w:p w14:paraId="327F8292" w14:textId="77777777" w:rsidR="000B7D65" w:rsidRPr="00BA2086" w:rsidRDefault="000B7D65" w:rsidP="007321A4">
            <w:pPr>
              <w:widowControl w:val="0"/>
              <w:spacing w:line="288" w:lineRule="auto"/>
              <w:rPr>
                <w:sz w:val="26"/>
                <w:szCs w:val="26"/>
              </w:rPr>
            </w:pPr>
            <w:r w:rsidRPr="00BA2086">
              <w:rPr>
                <w:sz w:val="26"/>
                <w:szCs w:val="26"/>
              </w:rPr>
              <w:t>5</w:t>
            </w:r>
          </w:p>
        </w:tc>
        <w:tc>
          <w:tcPr>
            <w:tcW w:w="2274" w:type="dxa"/>
            <w:shd w:val="clear" w:color="auto" w:fill="auto"/>
            <w:tcMar>
              <w:top w:w="100" w:type="dxa"/>
              <w:left w:w="100" w:type="dxa"/>
              <w:bottom w:w="100" w:type="dxa"/>
              <w:right w:w="100" w:type="dxa"/>
            </w:tcMar>
          </w:tcPr>
          <w:p w14:paraId="60C0ED62" w14:textId="705632E6" w:rsidR="000B7D65" w:rsidRPr="00BA2086" w:rsidRDefault="00EE4117" w:rsidP="007321A4">
            <w:pPr>
              <w:widowControl w:val="0"/>
              <w:spacing w:line="288" w:lineRule="auto"/>
              <w:rPr>
                <w:sz w:val="26"/>
                <w:szCs w:val="26"/>
              </w:rPr>
            </w:pPr>
            <w:r w:rsidRPr="00EE4117">
              <w:rPr>
                <w:sz w:val="26"/>
                <w:szCs w:val="26"/>
              </w:rPr>
              <w:t>unit</w:t>
            </w:r>
          </w:p>
        </w:tc>
        <w:tc>
          <w:tcPr>
            <w:tcW w:w="1701" w:type="dxa"/>
            <w:shd w:val="clear" w:color="auto" w:fill="auto"/>
            <w:tcMar>
              <w:top w:w="100" w:type="dxa"/>
              <w:left w:w="100" w:type="dxa"/>
              <w:bottom w:w="100" w:type="dxa"/>
              <w:right w:w="100" w:type="dxa"/>
            </w:tcMar>
          </w:tcPr>
          <w:p w14:paraId="645FBA57" w14:textId="1188FD0C" w:rsidR="000B7D65" w:rsidRPr="00BA2086" w:rsidRDefault="00350F10" w:rsidP="007321A4">
            <w:pPr>
              <w:widowControl w:val="0"/>
              <w:spacing w:line="288" w:lineRule="auto"/>
              <w:rPr>
                <w:sz w:val="26"/>
                <w:szCs w:val="26"/>
              </w:rPr>
            </w:pPr>
            <w:r>
              <w:rPr>
                <w:sz w:val="26"/>
                <w:szCs w:val="26"/>
              </w:rPr>
              <w:t>varchar(50)</w:t>
            </w:r>
          </w:p>
        </w:tc>
        <w:tc>
          <w:tcPr>
            <w:tcW w:w="3705" w:type="dxa"/>
            <w:shd w:val="clear" w:color="auto" w:fill="auto"/>
            <w:tcMar>
              <w:top w:w="100" w:type="dxa"/>
              <w:left w:w="100" w:type="dxa"/>
              <w:bottom w:w="100" w:type="dxa"/>
              <w:right w:w="100" w:type="dxa"/>
            </w:tcMar>
          </w:tcPr>
          <w:p w14:paraId="477C9178" w14:textId="55F534C6" w:rsidR="000B7D65" w:rsidRPr="00BA2086" w:rsidRDefault="00350F10" w:rsidP="007321A4">
            <w:pPr>
              <w:widowControl w:val="0"/>
              <w:spacing w:line="288" w:lineRule="auto"/>
              <w:rPr>
                <w:sz w:val="26"/>
                <w:szCs w:val="26"/>
              </w:rPr>
            </w:pPr>
            <w:r>
              <w:rPr>
                <w:sz w:val="26"/>
                <w:szCs w:val="26"/>
              </w:rPr>
              <w:t>Đơn vị tính của sản phẩm</w:t>
            </w:r>
          </w:p>
        </w:tc>
      </w:tr>
      <w:tr w:rsidR="00EE4117" w:rsidRPr="00BA2086" w14:paraId="07E9EFEC" w14:textId="77777777" w:rsidTr="00EE4117">
        <w:tc>
          <w:tcPr>
            <w:tcW w:w="910" w:type="dxa"/>
            <w:shd w:val="clear" w:color="auto" w:fill="auto"/>
            <w:tcMar>
              <w:top w:w="100" w:type="dxa"/>
              <w:left w:w="100" w:type="dxa"/>
              <w:bottom w:w="100" w:type="dxa"/>
              <w:right w:w="100" w:type="dxa"/>
            </w:tcMar>
          </w:tcPr>
          <w:p w14:paraId="6EACC0D6" w14:textId="61274D77" w:rsidR="00EE4117" w:rsidRPr="00BA2086" w:rsidRDefault="00EE4117" w:rsidP="007321A4">
            <w:pPr>
              <w:widowControl w:val="0"/>
              <w:spacing w:line="288" w:lineRule="auto"/>
              <w:rPr>
                <w:sz w:val="26"/>
                <w:szCs w:val="26"/>
              </w:rPr>
            </w:pPr>
            <w:r>
              <w:rPr>
                <w:sz w:val="26"/>
                <w:szCs w:val="26"/>
              </w:rPr>
              <w:t>6</w:t>
            </w:r>
          </w:p>
        </w:tc>
        <w:tc>
          <w:tcPr>
            <w:tcW w:w="2274" w:type="dxa"/>
            <w:shd w:val="clear" w:color="auto" w:fill="auto"/>
            <w:tcMar>
              <w:top w:w="100" w:type="dxa"/>
              <w:left w:w="100" w:type="dxa"/>
              <w:bottom w:w="100" w:type="dxa"/>
              <w:right w:w="100" w:type="dxa"/>
            </w:tcMar>
          </w:tcPr>
          <w:p w14:paraId="746EC25C" w14:textId="1D2DB536" w:rsidR="00EE4117" w:rsidRPr="00EE4117" w:rsidRDefault="00EE4117" w:rsidP="007321A4">
            <w:pPr>
              <w:widowControl w:val="0"/>
              <w:spacing w:line="288" w:lineRule="auto"/>
              <w:rPr>
                <w:sz w:val="26"/>
                <w:szCs w:val="26"/>
              </w:rPr>
            </w:pPr>
            <w:r w:rsidRPr="00EE4117">
              <w:rPr>
                <w:sz w:val="26"/>
                <w:szCs w:val="26"/>
              </w:rPr>
              <w:t>import_price</w:t>
            </w:r>
          </w:p>
        </w:tc>
        <w:tc>
          <w:tcPr>
            <w:tcW w:w="1701" w:type="dxa"/>
            <w:shd w:val="clear" w:color="auto" w:fill="auto"/>
            <w:tcMar>
              <w:top w:w="100" w:type="dxa"/>
              <w:left w:w="100" w:type="dxa"/>
              <w:bottom w:w="100" w:type="dxa"/>
              <w:right w:w="100" w:type="dxa"/>
            </w:tcMar>
          </w:tcPr>
          <w:p w14:paraId="58232BF2" w14:textId="032DEDFB" w:rsidR="00EE4117" w:rsidRPr="00BA2086" w:rsidRDefault="00EE4117" w:rsidP="007321A4">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5859CBBD" w14:textId="58093709" w:rsidR="00EE4117" w:rsidRPr="00BA2086" w:rsidRDefault="00EE4117" w:rsidP="007321A4">
            <w:pPr>
              <w:widowControl w:val="0"/>
              <w:spacing w:line="288" w:lineRule="auto"/>
              <w:rPr>
                <w:sz w:val="26"/>
                <w:szCs w:val="26"/>
              </w:rPr>
            </w:pPr>
            <w:r>
              <w:rPr>
                <w:sz w:val="26"/>
                <w:szCs w:val="26"/>
              </w:rPr>
              <w:t>Giá giá nhập của sản phẩm</w:t>
            </w:r>
          </w:p>
        </w:tc>
      </w:tr>
      <w:tr w:rsidR="00EE4117" w:rsidRPr="00BA2086" w14:paraId="749EC26D" w14:textId="77777777" w:rsidTr="00EE4117">
        <w:tc>
          <w:tcPr>
            <w:tcW w:w="910" w:type="dxa"/>
            <w:shd w:val="clear" w:color="auto" w:fill="auto"/>
            <w:tcMar>
              <w:top w:w="100" w:type="dxa"/>
              <w:left w:w="100" w:type="dxa"/>
              <w:bottom w:w="100" w:type="dxa"/>
              <w:right w:w="100" w:type="dxa"/>
            </w:tcMar>
          </w:tcPr>
          <w:p w14:paraId="3A6E65FC" w14:textId="3BD3B28F" w:rsidR="00EE4117" w:rsidRPr="00BA2086" w:rsidRDefault="00EE4117" w:rsidP="007321A4">
            <w:pPr>
              <w:widowControl w:val="0"/>
              <w:spacing w:line="288" w:lineRule="auto"/>
              <w:rPr>
                <w:sz w:val="26"/>
                <w:szCs w:val="26"/>
              </w:rPr>
            </w:pPr>
            <w:r>
              <w:rPr>
                <w:sz w:val="26"/>
                <w:szCs w:val="26"/>
              </w:rPr>
              <w:t>7</w:t>
            </w:r>
          </w:p>
        </w:tc>
        <w:tc>
          <w:tcPr>
            <w:tcW w:w="2274" w:type="dxa"/>
            <w:shd w:val="clear" w:color="auto" w:fill="auto"/>
            <w:tcMar>
              <w:top w:w="100" w:type="dxa"/>
              <w:left w:w="100" w:type="dxa"/>
              <w:bottom w:w="100" w:type="dxa"/>
              <w:right w:w="100" w:type="dxa"/>
            </w:tcMar>
          </w:tcPr>
          <w:p w14:paraId="384B50EF" w14:textId="3858B93B" w:rsidR="00EE4117" w:rsidRPr="00EE4117" w:rsidRDefault="00EE4117" w:rsidP="007321A4">
            <w:pPr>
              <w:widowControl w:val="0"/>
              <w:spacing w:line="288" w:lineRule="auto"/>
              <w:rPr>
                <w:sz w:val="26"/>
                <w:szCs w:val="26"/>
              </w:rPr>
            </w:pPr>
            <w:r w:rsidRPr="00EE4117">
              <w:rPr>
                <w:sz w:val="26"/>
                <w:szCs w:val="26"/>
              </w:rPr>
              <w:t>exp_date</w:t>
            </w:r>
          </w:p>
        </w:tc>
        <w:tc>
          <w:tcPr>
            <w:tcW w:w="1701" w:type="dxa"/>
            <w:shd w:val="clear" w:color="auto" w:fill="auto"/>
            <w:tcMar>
              <w:top w:w="100" w:type="dxa"/>
              <w:left w:w="100" w:type="dxa"/>
              <w:bottom w:w="100" w:type="dxa"/>
              <w:right w:w="100" w:type="dxa"/>
            </w:tcMar>
          </w:tcPr>
          <w:p w14:paraId="3C6CB93D" w14:textId="78E8A1E0" w:rsidR="00EE4117" w:rsidRPr="00BA2086" w:rsidRDefault="00EE4117" w:rsidP="007321A4">
            <w:pPr>
              <w:widowControl w:val="0"/>
              <w:spacing w:line="288" w:lineRule="auto"/>
              <w:rPr>
                <w:sz w:val="26"/>
                <w:szCs w:val="26"/>
              </w:rPr>
            </w:pPr>
            <w:r>
              <w:rPr>
                <w:sz w:val="26"/>
                <w:szCs w:val="26"/>
              </w:rPr>
              <w:t>datetime()</w:t>
            </w:r>
          </w:p>
        </w:tc>
        <w:tc>
          <w:tcPr>
            <w:tcW w:w="3705" w:type="dxa"/>
            <w:shd w:val="clear" w:color="auto" w:fill="auto"/>
            <w:tcMar>
              <w:top w:w="100" w:type="dxa"/>
              <w:left w:w="100" w:type="dxa"/>
              <w:bottom w:w="100" w:type="dxa"/>
              <w:right w:w="100" w:type="dxa"/>
            </w:tcMar>
          </w:tcPr>
          <w:p w14:paraId="320B3FE3" w14:textId="5099A553" w:rsidR="00EE4117" w:rsidRPr="00BA2086" w:rsidRDefault="00EE4117" w:rsidP="007321A4">
            <w:pPr>
              <w:widowControl w:val="0"/>
              <w:spacing w:line="288" w:lineRule="auto"/>
              <w:rPr>
                <w:sz w:val="26"/>
                <w:szCs w:val="26"/>
              </w:rPr>
            </w:pPr>
            <w:r>
              <w:rPr>
                <w:sz w:val="26"/>
                <w:szCs w:val="26"/>
              </w:rPr>
              <w:t>Thời hạn sử dụng của sản phẩm</w:t>
            </w:r>
          </w:p>
        </w:tc>
      </w:tr>
      <w:tr w:rsidR="00EE4117" w:rsidRPr="00BA2086" w14:paraId="6E33AFD0" w14:textId="77777777" w:rsidTr="00EE4117">
        <w:tc>
          <w:tcPr>
            <w:tcW w:w="910" w:type="dxa"/>
            <w:shd w:val="clear" w:color="auto" w:fill="auto"/>
            <w:tcMar>
              <w:top w:w="100" w:type="dxa"/>
              <w:left w:w="100" w:type="dxa"/>
              <w:bottom w:w="100" w:type="dxa"/>
              <w:right w:w="100" w:type="dxa"/>
            </w:tcMar>
          </w:tcPr>
          <w:p w14:paraId="5C986E03" w14:textId="4375FA1B" w:rsidR="00EE4117" w:rsidRPr="00BA2086" w:rsidRDefault="00EE4117" w:rsidP="007321A4">
            <w:pPr>
              <w:widowControl w:val="0"/>
              <w:spacing w:line="288" w:lineRule="auto"/>
              <w:rPr>
                <w:sz w:val="26"/>
                <w:szCs w:val="26"/>
              </w:rPr>
            </w:pPr>
            <w:r>
              <w:rPr>
                <w:sz w:val="26"/>
                <w:szCs w:val="26"/>
              </w:rPr>
              <w:t>8</w:t>
            </w:r>
          </w:p>
        </w:tc>
        <w:tc>
          <w:tcPr>
            <w:tcW w:w="2274" w:type="dxa"/>
            <w:shd w:val="clear" w:color="auto" w:fill="auto"/>
            <w:tcMar>
              <w:top w:w="100" w:type="dxa"/>
              <w:left w:w="100" w:type="dxa"/>
              <w:bottom w:w="100" w:type="dxa"/>
              <w:right w:w="100" w:type="dxa"/>
            </w:tcMar>
          </w:tcPr>
          <w:p w14:paraId="5EC1628C" w14:textId="4C178DB7" w:rsidR="00EE4117" w:rsidRPr="00EE4117" w:rsidRDefault="00EE4117" w:rsidP="007321A4">
            <w:pPr>
              <w:widowControl w:val="0"/>
              <w:spacing w:line="288" w:lineRule="auto"/>
              <w:rPr>
                <w:sz w:val="26"/>
                <w:szCs w:val="26"/>
              </w:rPr>
            </w:pPr>
            <w:r w:rsidRPr="00EE4117">
              <w:rPr>
                <w:sz w:val="26"/>
                <w:szCs w:val="26"/>
              </w:rPr>
              <w:t>quantity_doc</w:t>
            </w:r>
          </w:p>
        </w:tc>
        <w:tc>
          <w:tcPr>
            <w:tcW w:w="1701" w:type="dxa"/>
            <w:shd w:val="clear" w:color="auto" w:fill="auto"/>
            <w:tcMar>
              <w:top w:w="100" w:type="dxa"/>
              <w:left w:w="100" w:type="dxa"/>
              <w:bottom w:w="100" w:type="dxa"/>
              <w:right w:w="100" w:type="dxa"/>
            </w:tcMar>
          </w:tcPr>
          <w:p w14:paraId="3BEE7F8F" w14:textId="14746524" w:rsidR="00EE4117" w:rsidRPr="00BA2086" w:rsidRDefault="00EE4117" w:rsidP="007321A4">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47A05D9A" w14:textId="054B9987" w:rsidR="00EE4117" w:rsidRPr="00BA2086" w:rsidRDefault="00EE4117" w:rsidP="007321A4">
            <w:pPr>
              <w:widowControl w:val="0"/>
              <w:spacing w:line="288" w:lineRule="auto"/>
              <w:rPr>
                <w:sz w:val="26"/>
                <w:szCs w:val="26"/>
              </w:rPr>
            </w:pPr>
            <w:r>
              <w:rPr>
                <w:sz w:val="26"/>
                <w:szCs w:val="26"/>
              </w:rPr>
              <w:t>Số lượng trên giấy tờ</w:t>
            </w:r>
          </w:p>
        </w:tc>
      </w:tr>
      <w:tr w:rsidR="00EE4117" w:rsidRPr="00BA2086" w14:paraId="66F04E1D" w14:textId="77777777" w:rsidTr="00EE4117">
        <w:tc>
          <w:tcPr>
            <w:tcW w:w="910" w:type="dxa"/>
            <w:shd w:val="clear" w:color="auto" w:fill="auto"/>
            <w:tcMar>
              <w:top w:w="100" w:type="dxa"/>
              <w:left w:w="100" w:type="dxa"/>
              <w:bottom w:w="100" w:type="dxa"/>
              <w:right w:w="100" w:type="dxa"/>
            </w:tcMar>
          </w:tcPr>
          <w:p w14:paraId="593BCAFD" w14:textId="2008B5B4" w:rsidR="00EE4117" w:rsidRPr="00BA2086" w:rsidRDefault="00EE4117" w:rsidP="007321A4">
            <w:pPr>
              <w:widowControl w:val="0"/>
              <w:spacing w:line="288" w:lineRule="auto"/>
              <w:rPr>
                <w:sz w:val="26"/>
                <w:szCs w:val="26"/>
              </w:rPr>
            </w:pPr>
            <w:r>
              <w:rPr>
                <w:sz w:val="26"/>
                <w:szCs w:val="26"/>
              </w:rPr>
              <w:t>9</w:t>
            </w:r>
          </w:p>
        </w:tc>
        <w:tc>
          <w:tcPr>
            <w:tcW w:w="2274" w:type="dxa"/>
            <w:shd w:val="clear" w:color="auto" w:fill="auto"/>
            <w:tcMar>
              <w:top w:w="100" w:type="dxa"/>
              <w:left w:w="100" w:type="dxa"/>
              <w:bottom w:w="100" w:type="dxa"/>
              <w:right w:w="100" w:type="dxa"/>
            </w:tcMar>
          </w:tcPr>
          <w:p w14:paraId="65E73AE1" w14:textId="67D41461" w:rsidR="00EE4117" w:rsidRPr="00EE4117" w:rsidRDefault="00EE4117" w:rsidP="007321A4">
            <w:pPr>
              <w:widowControl w:val="0"/>
              <w:spacing w:line="288" w:lineRule="auto"/>
              <w:rPr>
                <w:sz w:val="26"/>
                <w:szCs w:val="26"/>
              </w:rPr>
            </w:pPr>
            <w:r w:rsidRPr="00EE4117">
              <w:rPr>
                <w:sz w:val="26"/>
                <w:szCs w:val="26"/>
              </w:rPr>
              <w:t>quantity_actual</w:t>
            </w:r>
          </w:p>
        </w:tc>
        <w:tc>
          <w:tcPr>
            <w:tcW w:w="1701" w:type="dxa"/>
            <w:shd w:val="clear" w:color="auto" w:fill="auto"/>
            <w:tcMar>
              <w:top w:w="100" w:type="dxa"/>
              <w:left w:w="100" w:type="dxa"/>
              <w:bottom w:w="100" w:type="dxa"/>
              <w:right w:w="100" w:type="dxa"/>
            </w:tcMar>
          </w:tcPr>
          <w:p w14:paraId="72CABAF4" w14:textId="1A1C2953" w:rsidR="00EE4117" w:rsidRPr="00BA2086" w:rsidRDefault="00EE4117" w:rsidP="007321A4">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66730E16" w14:textId="501F9A58" w:rsidR="00EE4117" w:rsidRPr="00BA2086" w:rsidRDefault="00EE4117" w:rsidP="007321A4">
            <w:pPr>
              <w:widowControl w:val="0"/>
              <w:spacing w:line="288" w:lineRule="auto"/>
              <w:rPr>
                <w:sz w:val="26"/>
                <w:szCs w:val="26"/>
              </w:rPr>
            </w:pPr>
            <w:r>
              <w:rPr>
                <w:sz w:val="26"/>
                <w:szCs w:val="26"/>
              </w:rPr>
              <w:t>Số lượng thực nhập</w:t>
            </w:r>
          </w:p>
        </w:tc>
      </w:tr>
      <w:tr w:rsidR="00EE4117" w:rsidRPr="00BA2086" w14:paraId="120BD518" w14:textId="77777777" w:rsidTr="00EE4117">
        <w:tc>
          <w:tcPr>
            <w:tcW w:w="910" w:type="dxa"/>
            <w:shd w:val="clear" w:color="auto" w:fill="auto"/>
            <w:tcMar>
              <w:top w:w="100" w:type="dxa"/>
              <w:left w:w="100" w:type="dxa"/>
              <w:bottom w:w="100" w:type="dxa"/>
              <w:right w:w="100" w:type="dxa"/>
            </w:tcMar>
          </w:tcPr>
          <w:p w14:paraId="31581301" w14:textId="7BF58B0D" w:rsidR="00EE4117" w:rsidRPr="00BA2086" w:rsidRDefault="00EE4117" w:rsidP="007321A4">
            <w:pPr>
              <w:widowControl w:val="0"/>
              <w:spacing w:line="288" w:lineRule="auto"/>
              <w:rPr>
                <w:sz w:val="26"/>
                <w:szCs w:val="26"/>
              </w:rPr>
            </w:pPr>
            <w:r>
              <w:rPr>
                <w:sz w:val="26"/>
                <w:szCs w:val="26"/>
              </w:rPr>
              <w:t>10</w:t>
            </w:r>
          </w:p>
        </w:tc>
        <w:tc>
          <w:tcPr>
            <w:tcW w:w="2274" w:type="dxa"/>
            <w:shd w:val="clear" w:color="auto" w:fill="auto"/>
            <w:tcMar>
              <w:top w:w="100" w:type="dxa"/>
              <w:left w:w="100" w:type="dxa"/>
              <w:bottom w:w="100" w:type="dxa"/>
              <w:right w:w="100" w:type="dxa"/>
            </w:tcMar>
          </w:tcPr>
          <w:p w14:paraId="1ADDE93A" w14:textId="208D2092" w:rsidR="00EE4117" w:rsidRPr="00EE4117" w:rsidRDefault="00EE4117" w:rsidP="007321A4">
            <w:pPr>
              <w:widowControl w:val="0"/>
              <w:spacing w:line="288" w:lineRule="auto"/>
              <w:rPr>
                <w:sz w:val="26"/>
                <w:szCs w:val="26"/>
              </w:rPr>
            </w:pPr>
            <w:r w:rsidRPr="00EE4117">
              <w:rPr>
                <w:sz w:val="26"/>
                <w:szCs w:val="26"/>
              </w:rPr>
              <w:t>notes</w:t>
            </w:r>
          </w:p>
        </w:tc>
        <w:tc>
          <w:tcPr>
            <w:tcW w:w="1701" w:type="dxa"/>
            <w:shd w:val="clear" w:color="auto" w:fill="auto"/>
            <w:tcMar>
              <w:top w:w="100" w:type="dxa"/>
              <w:left w:w="100" w:type="dxa"/>
              <w:bottom w:w="100" w:type="dxa"/>
              <w:right w:w="100" w:type="dxa"/>
            </w:tcMar>
          </w:tcPr>
          <w:p w14:paraId="4E492412" w14:textId="0146139C" w:rsidR="00EE4117" w:rsidRPr="00BA2086" w:rsidRDefault="00EE4117" w:rsidP="007321A4">
            <w:pPr>
              <w:widowControl w:val="0"/>
              <w:spacing w:line="288" w:lineRule="auto"/>
              <w:rPr>
                <w:sz w:val="26"/>
                <w:szCs w:val="26"/>
              </w:rPr>
            </w:pPr>
            <w:r>
              <w:rPr>
                <w:sz w:val="26"/>
                <w:szCs w:val="26"/>
              </w:rPr>
              <w:t>varchar(</w:t>
            </w:r>
            <w:r w:rsidR="00350F10">
              <w:rPr>
                <w:sz w:val="26"/>
                <w:szCs w:val="26"/>
              </w:rPr>
              <w:t>255</w:t>
            </w:r>
            <w:r>
              <w:rPr>
                <w:sz w:val="26"/>
                <w:szCs w:val="26"/>
              </w:rPr>
              <w:t>)</w:t>
            </w:r>
          </w:p>
        </w:tc>
        <w:tc>
          <w:tcPr>
            <w:tcW w:w="3705" w:type="dxa"/>
            <w:shd w:val="clear" w:color="auto" w:fill="auto"/>
            <w:tcMar>
              <w:top w:w="100" w:type="dxa"/>
              <w:left w:w="100" w:type="dxa"/>
              <w:bottom w:w="100" w:type="dxa"/>
              <w:right w:w="100" w:type="dxa"/>
            </w:tcMar>
          </w:tcPr>
          <w:p w14:paraId="66F9A3BF" w14:textId="6C0B404B" w:rsidR="00EE4117" w:rsidRPr="00BA2086" w:rsidRDefault="00EE4117" w:rsidP="007321A4">
            <w:pPr>
              <w:widowControl w:val="0"/>
              <w:spacing w:line="288" w:lineRule="auto"/>
              <w:rPr>
                <w:sz w:val="26"/>
                <w:szCs w:val="26"/>
              </w:rPr>
            </w:pPr>
            <w:r>
              <w:rPr>
                <w:sz w:val="26"/>
                <w:szCs w:val="26"/>
              </w:rPr>
              <w:t>Ghi chú</w:t>
            </w:r>
          </w:p>
        </w:tc>
      </w:tr>
    </w:tbl>
    <w:p w14:paraId="1FC7AC81" w14:textId="77777777" w:rsidR="0061040B" w:rsidRDefault="0061040B" w:rsidP="0061040B"/>
    <w:p w14:paraId="5EDA5738" w14:textId="77777777" w:rsidR="00350F10" w:rsidRDefault="0022083D" w:rsidP="00156692">
      <w:pPr>
        <w:spacing w:before="80" w:line="288" w:lineRule="auto"/>
        <w:rPr>
          <w:sz w:val="26"/>
          <w:szCs w:val="26"/>
        </w:rPr>
      </w:pPr>
      <w:r>
        <w:rPr>
          <w:sz w:val="26"/>
          <w:szCs w:val="26"/>
        </w:rPr>
        <w:t xml:space="preserve"> </w:t>
      </w:r>
      <w:r w:rsidR="00350F10">
        <w:rPr>
          <w:sz w:val="26"/>
          <w:szCs w:val="26"/>
        </w:rPr>
        <w:br w:type="page"/>
      </w:r>
    </w:p>
    <w:p w14:paraId="1F3F8A4F" w14:textId="3C6DE441" w:rsidR="00C82C07" w:rsidRPr="00C82C07" w:rsidRDefault="0022083D" w:rsidP="00156692">
      <w:pPr>
        <w:spacing w:before="80" w:line="288" w:lineRule="auto"/>
        <w:rPr>
          <w:b/>
          <w:sz w:val="26"/>
          <w:szCs w:val="26"/>
        </w:rPr>
      </w:pPr>
      <w:r>
        <w:rPr>
          <w:b/>
          <w:sz w:val="26"/>
          <w:szCs w:val="26"/>
        </w:rPr>
        <w:t xml:space="preserve">2.3.9 Lớp </w:t>
      </w:r>
      <w:r w:rsidR="00FC5DEC">
        <w:rPr>
          <w:b/>
          <w:sz w:val="26"/>
          <w:szCs w:val="26"/>
        </w:rPr>
        <w:t>b</w:t>
      </w:r>
      <w:r>
        <w:rPr>
          <w:b/>
          <w:sz w:val="26"/>
          <w:szCs w:val="26"/>
        </w:rPr>
        <w:t>atches</w:t>
      </w:r>
    </w:p>
    <w:p w14:paraId="099E47A8" w14:textId="015FB0FA" w:rsidR="00E27623" w:rsidRDefault="0084652C" w:rsidP="00E27623">
      <w:pPr>
        <w:keepNext/>
        <w:spacing w:line="288" w:lineRule="auto"/>
        <w:jc w:val="center"/>
      </w:pPr>
      <w:r w:rsidRPr="0084652C">
        <w:rPr>
          <w:noProof/>
        </w:rPr>
        <w:drawing>
          <wp:inline distT="0" distB="0" distL="0" distR="0" wp14:anchorId="4F151DE4" wp14:editId="7A9B0219">
            <wp:extent cx="1977242" cy="2046713"/>
            <wp:effectExtent l="0" t="0" r="4445" b="0"/>
            <wp:docPr id="5708183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18395" name="Picture 1" descr="A white background with black text&#10;&#10;AI-generated content may be incorrect."/>
                    <pic:cNvPicPr/>
                  </pic:nvPicPr>
                  <pic:blipFill>
                    <a:blip r:embed="rId36"/>
                    <a:stretch>
                      <a:fillRect/>
                    </a:stretch>
                  </pic:blipFill>
                  <pic:spPr>
                    <a:xfrm>
                      <a:off x="0" y="0"/>
                      <a:ext cx="1986013" cy="2055792"/>
                    </a:xfrm>
                    <a:prstGeom prst="rect">
                      <a:avLst/>
                    </a:prstGeom>
                  </pic:spPr>
                </pic:pic>
              </a:graphicData>
            </a:graphic>
          </wp:inline>
        </w:drawing>
      </w:r>
    </w:p>
    <w:p w14:paraId="451D3BBF" w14:textId="01994CA8" w:rsidR="0022083D" w:rsidRDefault="00E27623" w:rsidP="008302A7">
      <w:pPr>
        <w:pStyle w:val="Caption"/>
        <w:rPr>
          <w:b/>
        </w:rPr>
      </w:pPr>
      <w:bookmarkStart w:id="101" w:name="_Toc196282110"/>
      <w:r>
        <w:t xml:space="preserve">Hình </w:t>
      </w:r>
      <w:fldSimple w:instr=" SEQ Hình \* ARABIC ">
        <w:r w:rsidR="00CF71CE">
          <w:rPr>
            <w:noProof/>
          </w:rPr>
          <w:t>13</w:t>
        </w:r>
      </w:fldSimple>
      <w:r w:rsidR="00A421E9">
        <w:t>.</w:t>
      </w:r>
      <w:r w:rsidR="00FC5DEC">
        <w:t xml:space="preserve"> Lớp batches</w:t>
      </w:r>
      <w:bookmarkEnd w:id="101"/>
    </w:p>
    <w:p w14:paraId="5ED8F7B1" w14:textId="4E9150D4" w:rsidR="00966582" w:rsidRDefault="00966582" w:rsidP="00966582">
      <w:pPr>
        <w:pStyle w:val="Caption"/>
      </w:pPr>
      <w:bookmarkStart w:id="102" w:name="_Toc194359833"/>
      <w:bookmarkStart w:id="103" w:name="_Toc196289018"/>
      <w:r>
        <w:t xml:space="preserve">Bảng </w:t>
      </w:r>
      <w:fldSimple w:instr=" SEQ Bảng \* ARABIC ">
        <w:r w:rsidR="00CF71CE">
          <w:rPr>
            <w:noProof/>
          </w:rPr>
          <w:t>11</w:t>
        </w:r>
      </w:fldSimple>
      <w:r w:rsidR="00D924BE">
        <w:t>.</w:t>
      </w:r>
      <w:r w:rsidRPr="00BA2086">
        <w:t xml:space="preserve"> </w:t>
      </w:r>
      <w:r w:rsidRPr="00BA2086">
        <w:rPr>
          <w:bCs/>
        </w:rPr>
        <w:t xml:space="preserve">Mô tả </w:t>
      </w:r>
      <w:r>
        <w:rPr>
          <w:bCs/>
        </w:rPr>
        <w:t xml:space="preserve">thuộc tính lớp </w:t>
      </w:r>
      <w:bookmarkEnd w:id="102"/>
      <w:r w:rsidR="00350F10">
        <w:t>batches</w:t>
      </w:r>
      <w:bookmarkEnd w:id="103"/>
    </w:p>
    <w:tbl>
      <w:tblPr>
        <w:tblW w:w="8854"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3261"/>
        <w:gridCol w:w="1701"/>
        <w:gridCol w:w="3118"/>
      </w:tblGrid>
      <w:tr w:rsidR="000B7D65" w:rsidRPr="00BA2086" w14:paraId="038B398B" w14:textId="77777777" w:rsidTr="0084652C">
        <w:tc>
          <w:tcPr>
            <w:tcW w:w="774" w:type="dxa"/>
            <w:shd w:val="clear" w:color="auto" w:fill="auto"/>
            <w:tcMar>
              <w:top w:w="100" w:type="dxa"/>
              <w:left w:w="100" w:type="dxa"/>
              <w:bottom w:w="100" w:type="dxa"/>
              <w:right w:w="100" w:type="dxa"/>
            </w:tcMar>
          </w:tcPr>
          <w:p w14:paraId="280D2EF0" w14:textId="77777777" w:rsidR="000B7D65" w:rsidRPr="00BA2086" w:rsidRDefault="000B7D65" w:rsidP="007321A4">
            <w:pPr>
              <w:widowControl w:val="0"/>
              <w:spacing w:line="288" w:lineRule="auto"/>
              <w:rPr>
                <w:b/>
                <w:sz w:val="26"/>
                <w:szCs w:val="26"/>
              </w:rPr>
            </w:pPr>
            <w:r w:rsidRPr="00BA2086">
              <w:rPr>
                <w:b/>
                <w:sz w:val="26"/>
                <w:szCs w:val="26"/>
              </w:rPr>
              <w:t>STT</w:t>
            </w:r>
          </w:p>
        </w:tc>
        <w:tc>
          <w:tcPr>
            <w:tcW w:w="3261" w:type="dxa"/>
            <w:shd w:val="clear" w:color="auto" w:fill="auto"/>
            <w:tcMar>
              <w:top w:w="100" w:type="dxa"/>
              <w:left w:w="100" w:type="dxa"/>
              <w:bottom w:w="100" w:type="dxa"/>
              <w:right w:w="100" w:type="dxa"/>
            </w:tcMar>
          </w:tcPr>
          <w:p w14:paraId="1CCE7C3D" w14:textId="77777777" w:rsidR="000B7D65" w:rsidRPr="00BA2086" w:rsidRDefault="000B7D65" w:rsidP="007321A4">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3880FBD7" w14:textId="77777777" w:rsidR="000B7D65" w:rsidRPr="00BA2086" w:rsidRDefault="000B7D65" w:rsidP="007321A4">
            <w:pPr>
              <w:widowControl w:val="0"/>
              <w:spacing w:line="288" w:lineRule="auto"/>
              <w:rPr>
                <w:b/>
                <w:sz w:val="26"/>
                <w:szCs w:val="26"/>
              </w:rPr>
            </w:pPr>
            <w:r w:rsidRPr="00BA2086">
              <w:rPr>
                <w:b/>
                <w:sz w:val="26"/>
                <w:szCs w:val="26"/>
              </w:rPr>
              <w:t>Kiểu dữ liệu</w:t>
            </w:r>
          </w:p>
        </w:tc>
        <w:tc>
          <w:tcPr>
            <w:tcW w:w="3118" w:type="dxa"/>
            <w:shd w:val="clear" w:color="auto" w:fill="auto"/>
            <w:tcMar>
              <w:top w:w="100" w:type="dxa"/>
              <w:left w:w="100" w:type="dxa"/>
              <w:bottom w:w="100" w:type="dxa"/>
              <w:right w:w="100" w:type="dxa"/>
            </w:tcMar>
          </w:tcPr>
          <w:p w14:paraId="474A2C1D" w14:textId="77777777" w:rsidR="000B7D65" w:rsidRPr="00BA2086" w:rsidRDefault="000B7D65" w:rsidP="007321A4">
            <w:pPr>
              <w:widowControl w:val="0"/>
              <w:spacing w:line="288" w:lineRule="auto"/>
              <w:rPr>
                <w:b/>
                <w:sz w:val="26"/>
                <w:szCs w:val="26"/>
              </w:rPr>
            </w:pPr>
            <w:r w:rsidRPr="00BA2086">
              <w:rPr>
                <w:b/>
                <w:sz w:val="26"/>
                <w:szCs w:val="26"/>
              </w:rPr>
              <w:t>Diễn giải</w:t>
            </w:r>
          </w:p>
        </w:tc>
      </w:tr>
      <w:tr w:rsidR="000B7D65" w:rsidRPr="00BA2086" w14:paraId="640954F0" w14:textId="77777777" w:rsidTr="0084652C">
        <w:tc>
          <w:tcPr>
            <w:tcW w:w="774" w:type="dxa"/>
            <w:shd w:val="clear" w:color="auto" w:fill="auto"/>
            <w:tcMar>
              <w:top w:w="100" w:type="dxa"/>
              <w:left w:w="100" w:type="dxa"/>
              <w:bottom w:w="100" w:type="dxa"/>
              <w:right w:w="100" w:type="dxa"/>
            </w:tcMar>
          </w:tcPr>
          <w:p w14:paraId="0F2B3748" w14:textId="77777777" w:rsidR="000B7D65" w:rsidRPr="00BA2086" w:rsidRDefault="000B7D65" w:rsidP="007321A4">
            <w:pPr>
              <w:widowControl w:val="0"/>
              <w:spacing w:line="288" w:lineRule="auto"/>
              <w:rPr>
                <w:sz w:val="26"/>
                <w:szCs w:val="26"/>
              </w:rPr>
            </w:pPr>
            <w:r w:rsidRPr="00BA2086">
              <w:rPr>
                <w:sz w:val="26"/>
                <w:szCs w:val="26"/>
              </w:rPr>
              <w:t>1</w:t>
            </w:r>
          </w:p>
        </w:tc>
        <w:tc>
          <w:tcPr>
            <w:tcW w:w="3261" w:type="dxa"/>
            <w:shd w:val="clear" w:color="auto" w:fill="auto"/>
            <w:tcMar>
              <w:top w:w="100" w:type="dxa"/>
              <w:left w:w="100" w:type="dxa"/>
              <w:bottom w:w="100" w:type="dxa"/>
              <w:right w:w="100" w:type="dxa"/>
            </w:tcMar>
          </w:tcPr>
          <w:p w14:paraId="07F477F6" w14:textId="534F82C4" w:rsidR="000B7D65" w:rsidRPr="00BA2086" w:rsidRDefault="0084652C" w:rsidP="007321A4">
            <w:pPr>
              <w:widowControl w:val="0"/>
              <w:spacing w:line="288" w:lineRule="auto"/>
              <w:rPr>
                <w:sz w:val="26"/>
                <w:szCs w:val="26"/>
              </w:rPr>
            </w:pPr>
            <w:r w:rsidRPr="0084652C">
              <w:rPr>
                <w:sz w:val="26"/>
                <w:szCs w:val="26"/>
              </w:rPr>
              <w:t>batch_id {PK}</w:t>
            </w:r>
          </w:p>
        </w:tc>
        <w:tc>
          <w:tcPr>
            <w:tcW w:w="1701" w:type="dxa"/>
            <w:shd w:val="clear" w:color="auto" w:fill="auto"/>
            <w:tcMar>
              <w:top w:w="100" w:type="dxa"/>
              <w:left w:w="100" w:type="dxa"/>
              <w:bottom w:w="100" w:type="dxa"/>
              <w:right w:w="100" w:type="dxa"/>
            </w:tcMar>
          </w:tcPr>
          <w:p w14:paraId="48AAD1B0" w14:textId="31EFE079" w:rsidR="000B7D65" w:rsidRPr="00BA2086" w:rsidRDefault="000B7D65" w:rsidP="007321A4">
            <w:pPr>
              <w:widowControl w:val="0"/>
              <w:spacing w:line="288" w:lineRule="auto"/>
              <w:rPr>
                <w:sz w:val="26"/>
                <w:szCs w:val="26"/>
              </w:rPr>
            </w:pPr>
            <w:r w:rsidRPr="00BA2086">
              <w:rPr>
                <w:sz w:val="26"/>
                <w:szCs w:val="26"/>
              </w:rPr>
              <w:t>int(</w:t>
            </w:r>
            <w:r w:rsidR="00350F10">
              <w:rPr>
                <w:sz w:val="26"/>
                <w:szCs w:val="26"/>
              </w:rPr>
              <w:t>11</w:t>
            </w:r>
            <w:r w:rsidRPr="00BA2086">
              <w:rPr>
                <w:sz w:val="26"/>
                <w:szCs w:val="26"/>
              </w:rPr>
              <w:t>)</w:t>
            </w:r>
          </w:p>
        </w:tc>
        <w:tc>
          <w:tcPr>
            <w:tcW w:w="3118" w:type="dxa"/>
            <w:shd w:val="clear" w:color="auto" w:fill="auto"/>
            <w:tcMar>
              <w:top w:w="100" w:type="dxa"/>
              <w:left w:w="100" w:type="dxa"/>
              <w:bottom w:w="100" w:type="dxa"/>
              <w:right w:w="100" w:type="dxa"/>
            </w:tcMar>
          </w:tcPr>
          <w:p w14:paraId="5C3B250D" w14:textId="77777777" w:rsidR="000B7D65" w:rsidRPr="00BA2086" w:rsidRDefault="000B7D65" w:rsidP="007321A4">
            <w:pPr>
              <w:widowControl w:val="0"/>
              <w:spacing w:line="288" w:lineRule="auto"/>
              <w:rPr>
                <w:sz w:val="26"/>
                <w:szCs w:val="26"/>
              </w:rPr>
            </w:pPr>
            <w:r w:rsidRPr="00BA2086">
              <w:rPr>
                <w:sz w:val="26"/>
                <w:szCs w:val="26"/>
              </w:rPr>
              <w:t>Mã kho hàng</w:t>
            </w:r>
          </w:p>
        </w:tc>
      </w:tr>
      <w:tr w:rsidR="000B7D65" w:rsidRPr="00BA2086" w14:paraId="67A13E20" w14:textId="77777777" w:rsidTr="0084652C">
        <w:tc>
          <w:tcPr>
            <w:tcW w:w="774" w:type="dxa"/>
            <w:shd w:val="clear" w:color="auto" w:fill="auto"/>
            <w:tcMar>
              <w:top w:w="100" w:type="dxa"/>
              <w:left w:w="100" w:type="dxa"/>
              <w:bottom w:w="100" w:type="dxa"/>
              <w:right w:w="100" w:type="dxa"/>
            </w:tcMar>
          </w:tcPr>
          <w:p w14:paraId="550C66A2" w14:textId="77777777" w:rsidR="000B7D65" w:rsidRPr="00BA2086" w:rsidRDefault="000B7D65" w:rsidP="007321A4">
            <w:pPr>
              <w:widowControl w:val="0"/>
              <w:spacing w:line="288" w:lineRule="auto"/>
              <w:rPr>
                <w:sz w:val="26"/>
                <w:szCs w:val="26"/>
              </w:rPr>
            </w:pPr>
            <w:r w:rsidRPr="00BA2086">
              <w:rPr>
                <w:sz w:val="26"/>
                <w:szCs w:val="26"/>
              </w:rPr>
              <w:t>2</w:t>
            </w:r>
          </w:p>
        </w:tc>
        <w:tc>
          <w:tcPr>
            <w:tcW w:w="3261" w:type="dxa"/>
            <w:shd w:val="clear" w:color="auto" w:fill="auto"/>
            <w:tcMar>
              <w:top w:w="100" w:type="dxa"/>
              <w:left w:w="100" w:type="dxa"/>
              <w:bottom w:w="100" w:type="dxa"/>
              <w:right w:w="100" w:type="dxa"/>
            </w:tcMar>
          </w:tcPr>
          <w:p w14:paraId="57CA40D2" w14:textId="66AD8D39" w:rsidR="000B7D65" w:rsidRPr="00BA2086" w:rsidRDefault="0084652C" w:rsidP="007321A4">
            <w:pPr>
              <w:widowControl w:val="0"/>
              <w:spacing w:line="288" w:lineRule="auto"/>
              <w:rPr>
                <w:sz w:val="26"/>
                <w:szCs w:val="26"/>
              </w:rPr>
            </w:pPr>
            <w:r w:rsidRPr="0084652C">
              <w:rPr>
                <w:sz w:val="26"/>
                <w:szCs w:val="26"/>
              </w:rPr>
              <w:t>warehouse_receipt_id</w:t>
            </w:r>
            <w:r>
              <w:rPr>
                <w:sz w:val="26"/>
                <w:szCs w:val="26"/>
              </w:rPr>
              <w:t xml:space="preserve"> {FK}</w:t>
            </w:r>
          </w:p>
        </w:tc>
        <w:tc>
          <w:tcPr>
            <w:tcW w:w="1701" w:type="dxa"/>
            <w:shd w:val="clear" w:color="auto" w:fill="auto"/>
            <w:tcMar>
              <w:top w:w="100" w:type="dxa"/>
              <w:left w:w="100" w:type="dxa"/>
              <w:bottom w:w="100" w:type="dxa"/>
              <w:right w:w="100" w:type="dxa"/>
            </w:tcMar>
          </w:tcPr>
          <w:p w14:paraId="0525AEAE" w14:textId="7CC16EA4" w:rsidR="000B7D65" w:rsidRPr="00BA2086" w:rsidRDefault="000B7D65" w:rsidP="007321A4">
            <w:pPr>
              <w:widowControl w:val="0"/>
              <w:spacing w:line="288" w:lineRule="auto"/>
              <w:rPr>
                <w:sz w:val="26"/>
                <w:szCs w:val="26"/>
              </w:rPr>
            </w:pPr>
            <w:r w:rsidRPr="00BA2086">
              <w:rPr>
                <w:sz w:val="26"/>
                <w:szCs w:val="26"/>
              </w:rPr>
              <w:t>int(</w:t>
            </w:r>
            <w:r w:rsidR="00350F10">
              <w:rPr>
                <w:sz w:val="26"/>
                <w:szCs w:val="26"/>
              </w:rPr>
              <w:t>11</w:t>
            </w:r>
            <w:r w:rsidRPr="00BA2086">
              <w:rPr>
                <w:sz w:val="26"/>
                <w:szCs w:val="26"/>
              </w:rPr>
              <w:t>)</w:t>
            </w:r>
          </w:p>
        </w:tc>
        <w:tc>
          <w:tcPr>
            <w:tcW w:w="3118" w:type="dxa"/>
            <w:shd w:val="clear" w:color="auto" w:fill="auto"/>
            <w:tcMar>
              <w:top w:w="100" w:type="dxa"/>
              <w:left w:w="100" w:type="dxa"/>
              <w:bottom w:w="100" w:type="dxa"/>
              <w:right w:w="100" w:type="dxa"/>
            </w:tcMar>
          </w:tcPr>
          <w:p w14:paraId="11AAFC64" w14:textId="77777777" w:rsidR="000B7D65" w:rsidRPr="00BA2086" w:rsidRDefault="000B7D65" w:rsidP="007321A4">
            <w:pPr>
              <w:widowControl w:val="0"/>
              <w:spacing w:line="288" w:lineRule="auto"/>
              <w:rPr>
                <w:sz w:val="26"/>
                <w:szCs w:val="26"/>
              </w:rPr>
            </w:pPr>
            <w:r w:rsidRPr="00BA2086">
              <w:rPr>
                <w:sz w:val="26"/>
                <w:szCs w:val="26"/>
              </w:rPr>
              <w:t>Mã sản phẩm</w:t>
            </w:r>
          </w:p>
        </w:tc>
      </w:tr>
      <w:tr w:rsidR="000B7D65" w:rsidRPr="00BA2086" w14:paraId="6DF1B4D0" w14:textId="77777777" w:rsidTr="0084652C">
        <w:tc>
          <w:tcPr>
            <w:tcW w:w="774" w:type="dxa"/>
            <w:shd w:val="clear" w:color="auto" w:fill="auto"/>
            <w:tcMar>
              <w:top w:w="100" w:type="dxa"/>
              <w:left w:w="100" w:type="dxa"/>
              <w:bottom w:w="100" w:type="dxa"/>
              <w:right w:w="100" w:type="dxa"/>
            </w:tcMar>
          </w:tcPr>
          <w:p w14:paraId="2FD93B80" w14:textId="77777777" w:rsidR="000B7D65" w:rsidRPr="00BA2086" w:rsidRDefault="000B7D65" w:rsidP="007321A4">
            <w:pPr>
              <w:widowControl w:val="0"/>
              <w:spacing w:line="288" w:lineRule="auto"/>
              <w:rPr>
                <w:sz w:val="26"/>
                <w:szCs w:val="26"/>
              </w:rPr>
            </w:pPr>
            <w:r w:rsidRPr="00BA2086">
              <w:rPr>
                <w:sz w:val="26"/>
                <w:szCs w:val="26"/>
              </w:rPr>
              <w:t>3</w:t>
            </w:r>
          </w:p>
        </w:tc>
        <w:tc>
          <w:tcPr>
            <w:tcW w:w="3261" w:type="dxa"/>
            <w:shd w:val="clear" w:color="auto" w:fill="auto"/>
            <w:tcMar>
              <w:top w:w="100" w:type="dxa"/>
              <w:left w:w="100" w:type="dxa"/>
              <w:bottom w:w="100" w:type="dxa"/>
              <w:right w:w="100" w:type="dxa"/>
            </w:tcMar>
          </w:tcPr>
          <w:p w14:paraId="3BCC6A3A" w14:textId="72A0D814" w:rsidR="000B7D65" w:rsidRPr="00BA2086" w:rsidRDefault="0084652C" w:rsidP="007321A4">
            <w:pPr>
              <w:widowControl w:val="0"/>
              <w:spacing w:line="288" w:lineRule="auto"/>
              <w:rPr>
                <w:sz w:val="26"/>
                <w:szCs w:val="26"/>
              </w:rPr>
            </w:pPr>
            <w:r w:rsidRPr="0084652C">
              <w:rPr>
                <w:sz w:val="26"/>
                <w:szCs w:val="26"/>
              </w:rPr>
              <w:t>product_id {FK}</w:t>
            </w:r>
          </w:p>
        </w:tc>
        <w:tc>
          <w:tcPr>
            <w:tcW w:w="1701" w:type="dxa"/>
            <w:shd w:val="clear" w:color="auto" w:fill="auto"/>
            <w:tcMar>
              <w:top w:w="100" w:type="dxa"/>
              <w:left w:w="100" w:type="dxa"/>
              <w:bottom w:w="100" w:type="dxa"/>
              <w:right w:w="100" w:type="dxa"/>
            </w:tcMar>
          </w:tcPr>
          <w:p w14:paraId="2C140CE9" w14:textId="334162A1" w:rsidR="000B7D65" w:rsidRPr="00BA2086" w:rsidRDefault="00350F10" w:rsidP="007321A4">
            <w:pPr>
              <w:widowControl w:val="0"/>
              <w:spacing w:line="288" w:lineRule="auto"/>
              <w:rPr>
                <w:sz w:val="26"/>
                <w:szCs w:val="26"/>
              </w:rPr>
            </w:pPr>
            <w:r>
              <w:rPr>
                <w:sz w:val="26"/>
                <w:szCs w:val="26"/>
              </w:rPr>
              <w:t>bigint</w:t>
            </w:r>
            <w:r w:rsidR="000B7D65" w:rsidRPr="00BA2086">
              <w:rPr>
                <w:sz w:val="26"/>
                <w:szCs w:val="26"/>
              </w:rPr>
              <w:t>()</w:t>
            </w:r>
          </w:p>
        </w:tc>
        <w:tc>
          <w:tcPr>
            <w:tcW w:w="3118" w:type="dxa"/>
            <w:shd w:val="clear" w:color="auto" w:fill="auto"/>
            <w:tcMar>
              <w:top w:w="100" w:type="dxa"/>
              <w:left w:w="100" w:type="dxa"/>
              <w:bottom w:w="100" w:type="dxa"/>
              <w:right w:w="100" w:type="dxa"/>
            </w:tcMar>
          </w:tcPr>
          <w:p w14:paraId="18401852" w14:textId="1146D570" w:rsidR="000B7D65" w:rsidRPr="00BA2086" w:rsidRDefault="00350F10" w:rsidP="007321A4">
            <w:pPr>
              <w:widowControl w:val="0"/>
              <w:spacing w:line="288" w:lineRule="auto"/>
              <w:rPr>
                <w:sz w:val="26"/>
                <w:szCs w:val="26"/>
              </w:rPr>
            </w:pPr>
            <w:r>
              <w:rPr>
                <w:sz w:val="26"/>
                <w:szCs w:val="26"/>
              </w:rPr>
              <w:t>ID của sản phẩm</w:t>
            </w:r>
          </w:p>
        </w:tc>
      </w:tr>
      <w:tr w:rsidR="000B7D65" w:rsidRPr="00BA2086" w14:paraId="5B578D69" w14:textId="77777777" w:rsidTr="0084652C">
        <w:tc>
          <w:tcPr>
            <w:tcW w:w="774" w:type="dxa"/>
            <w:shd w:val="clear" w:color="auto" w:fill="auto"/>
            <w:tcMar>
              <w:top w:w="100" w:type="dxa"/>
              <w:left w:w="100" w:type="dxa"/>
              <w:bottom w:w="100" w:type="dxa"/>
              <w:right w:w="100" w:type="dxa"/>
            </w:tcMar>
          </w:tcPr>
          <w:p w14:paraId="6CB28426" w14:textId="77777777" w:rsidR="000B7D65" w:rsidRPr="00BA2086" w:rsidRDefault="000B7D65" w:rsidP="007321A4">
            <w:pPr>
              <w:widowControl w:val="0"/>
              <w:spacing w:line="288" w:lineRule="auto"/>
              <w:rPr>
                <w:sz w:val="26"/>
                <w:szCs w:val="26"/>
              </w:rPr>
            </w:pPr>
            <w:r w:rsidRPr="00BA2086">
              <w:rPr>
                <w:sz w:val="26"/>
                <w:szCs w:val="26"/>
              </w:rPr>
              <w:t>4</w:t>
            </w:r>
          </w:p>
        </w:tc>
        <w:tc>
          <w:tcPr>
            <w:tcW w:w="3261" w:type="dxa"/>
            <w:shd w:val="clear" w:color="auto" w:fill="auto"/>
            <w:tcMar>
              <w:top w:w="100" w:type="dxa"/>
              <w:left w:w="100" w:type="dxa"/>
              <w:bottom w:w="100" w:type="dxa"/>
              <w:right w:w="100" w:type="dxa"/>
            </w:tcMar>
          </w:tcPr>
          <w:p w14:paraId="178497EC" w14:textId="3CC4EEEF" w:rsidR="000B7D65" w:rsidRPr="00BA2086" w:rsidRDefault="0084652C" w:rsidP="007321A4">
            <w:pPr>
              <w:widowControl w:val="0"/>
              <w:spacing w:line="288" w:lineRule="auto"/>
              <w:rPr>
                <w:sz w:val="26"/>
                <w:szCs w:val="26"/>
              </w:rPr>
            </w:pPr>
            <w:r w:rsidRPr="0084652C">
              <w:rPr>
                <w:sz w:val="26"/>
                <w:szCs w:val="26"/>
              </w:rPr>
              <w:t>quantity</w:t>
            </w:r>
          </w:p>
        </w:tc>
        <w:tc>
          <w:tcPr>
            <w:tcW w:w="1701" w:type="dxa"/>
            <w:shd w:val="clear" w:color="auto" w:fill="auto"/>
            <w:tcMar>
              <w:top w:w="100" w:type="dxa"/>
              <w:left w:w="100" w:type="dxa"/>
              <w:bottom w:w="100" w:type="dxa"/>
              <w:right w:w="100" w:type="dxa"/>
            </w:tcMar>
          </w:tcPr>
          <w:p w14:paraId="54C504C9" w14:textId="24EB2EF5" w:rsidR="000B7D65" w:rsidRPr="00BA2086" w:rsidRDefault="0084652C" w:rsidP="007321A4">
            <w:pPr>
              <w:widowControl w:val="0"/>
              <w:spacing w:line="288" w:lineRule="auto"/>
              <w:rPr>
                <w:sz w:val="26"/>
                <w:szCs w:val="26"/>
              </w:rPr>
            </w:pPr>
            <w:r>
              <w:rPr>
                <w:sz w:val="26"/>
                <w:szCs w:val="26"/>
              </w:rPr>
              <w:t>bigint()</w:t>
            </w:r>
          </w:p>
        </w:tc>
        <w:tc>
          <w:tcPr>
            <w:tcW w:w="3118" w:type="dxa"/>
            <w:shd w:val="clear" w:color="auto" w:fill="auto"/>
            <w:tcMar>
              <w:top w:w="100" w:type="dxa"/>
              <w:left w:w="100" w:type="dxa"/>
              <w:bottom w:w="100" w:type="dxa"/>
              <w:right w:w="100" w:type="dxa"/>
            </w:tcMar>
          </w:tcPr>
          <w:p w14:paraId="25557ADF" w14:textId="0FCB2520" w:rsidR="000B7D65" w:rsidRPr="00BA2086" w:rsidRDefault="00350F10" w:rsidP="007321A4">
            <w:pPr>
              <w:widowControl w:val="0"/>
              <w:spacing w:line="288" w:lineRule="auto"/>
              <w:rPr>
                <w:sz w:val="26"/>
                <w:szCs w:val="26"/>
              </w:rPr>
            </w:pPr>
            <w:r>
              <w:rPr>
                <w:sz w:val="26"/>
                <w:szCs w:val="26"/>
              </w:rPr>
              <w:t>Số lượng sản phẩm trong lô</w:t>
            </w:r>
          </w:p>
        </w:tc>
      </w:tr>
      <w:tr w:rsidR="000B7D65" w:rsidRPr="00BA2086" w14:paraId="0011C6B1" w14:textId="77777777" w:rsidTr="0084652C">
        <w:tc>
          <w:tcPr>
            <w:tcW w:w="774" w:type="dxa"/>
            <w:shd w:val="clear" w:color="auto" w:fill="auto"/>
            <w:tcMar>
              <w:top w:w="100" w:type="dxa"/>
              <w:left w:w="100" w:type="dxa"/>
              <w:bottom w:w="100" w:type="dxa"/>
              <w:right w:w="100" w:type="dxa"/>
            </w:tcMar>
          </w:tcPr>
          <w:p w14:paraId="48D8CB29" w14:textId="77777777" w:rsidR="000B7D65" w:rsidRPr="00BA2086" w:rsidRDefault="000B7D65" w:rsidP="007321A4">
            <w:pPr>
              <w:widowControl w:val="0"/>
              <w:spacing w:line="288" w:lineRule="auto"/>
              <w:rPr>
                <w:sz w:val="26"/>
                <w:szCs w:val="26"/>
              </w:rPr>
            </w:pPr>
            <w:r w:rsidRPr="00BA2086">
              <w:rPr>
                <w:sz w:val="26"/>
                <w:szCs w:val="26"/>
              </w:rPr>
              <w:t>5</w:t>
            </w:r>
          </w:p>
        </w:tc>
        <w:tc>
          <w:tcPr>
            <w:tcW w:w="3261" w:type="dxa"/>
            <w:shd w:val="clear" w:color="auto" w:fill="auto"/>
            <w:tcMar>
              <w:top w:w="100" w:type="dxa"/>
              <w:left w:w="100" w:type="dxa"/>
              <w:bottom w:w="100" w:type="dxa"/>
              <w:right w:w="100" w:type="dxa"/>
            </w:tcMar>
          </w:tcPr>
          <w:p w14:paraId="3FF6D1D1" w14:textId="1A03EE26" w:rsidR="000B7D65" w:rsidRPr="00BA2086" w:rsidRDefault="0084652C" w:rsidP="007321A4">
            <w:pPr>
              <w:widowControl w:val="0"/>
              <w:spacing w:line="288" w:lineRule="auto"/>
              <w:rPr>
                <w:sz w:val="26"/>
                <w:szCs w:val="26"/>
              </w:rPr>
            </w:pPr>
            <w:r w:rsidRPr="0084652C">
              <w:rPr>
                <w:sz w:val="26"/>
                <w:szCs w:val="26"/>
              </w:rPr>
              <w:t>import_date</w:t>
            </w:r>
          </w:p>
        </w:tc>
        <w:tc>
          <w:tcPr>
            <w:tcW w:w="1701" w:type="dxa"/>
            <w:shd w:val="clear" w:color="auto" w:fill="auto"/>
            <w:tcMar>
              <w:top w:w="100" w:type="dxa"/>
              <w:left w:w="100" w:type="dxa"/>
              <w:bottom w:w="100" w:type="dxa"/>
              <w:right w:w="100" w:type="dxa"/>
            </w:tcMar>
          </w:tcPr>
          <w:p w14:paraId="7ADC044E" w14:textId="1E60494B" w:rsidR="000B7D65" w:rsidRPr="00BA2086" w:rsidRDefault="00350F10" w:rsidP="007321A4">
            <w:pPr>
              <w:widowControl w:val="0"/>
              <w:spacing w:line="288" w:lineRule="auto"/>
              <w:rPr>
                <w:sz w:val="26"/>
                <w:szCs w:val="26"/>
              </w:rPr>
            </w:pPr>
            <w:r>
              <w:rPr>
                <w:sz w:val="26"/>
                <w:szCs w:val="26"/>
              </w:rPr>
              <w:t>datetime()</w:t>
            </w:r>
          </w:p>
        </w:tc>
        <w:tc>
          <w:tcPr>
            <w:tcW w:w="3118" w:type="dxa"/>
            <w:shd w:val="clear" w:color="auto" w:fill="auto"/>
            <w:tcMar>
              <w:top w:w="100" w:type="dxa"/>
              <w:left w:w="100" w:type="dxa"/>
              <w:bottom w:w="100" w:type="dxa"/>
              <w:right w:w="100" w:type="dxa"/>
            </w:tcMar>
          </w:tcPr>
          <w:p w14:paraId="659E2C2E" w14:textId="2AD8039F" w:rsidR="000B7D65" w:rsidRPr="00BA2086" w:rsidRDefault="00350F10" w:rsidP="007321A4">
            <w:pPr>
              <w:widowControl w:val="0"/>
              <w:spacing w:line="288" w:lineRule="auto"/>
              <w:rPr>
                <w:sz w:val="26"/>
                <w:szCs w:val="26"/>
              </w:rPr>
            </w:pPr>
            <w:r>
              <w:rPr>
                <w:sz w:val="26"/>
                <w:szCs w:val="26"/>
              </w:rPr>
              <w:t>Ngày nhập hàng</w:t>
            </w:r>
          </w:p>
        </w:tc>
      </w:tr>
      <w:tr w:rsidR="0084652C" w:rsidRPr="00BA2086" w14:paraId="73E6651B" w14:textId="77777777" w:rsidTr="0084652C">
        <w:tc>
          <w:tcPr>
            <w:tcW w:w="774" w:type="dxa"/>
            <w:shd w:val="clear" w:color="auto" w:fill="auto"/>
            <w:tcMar>
              <w:top w:w="100" w:type="dxa"/>
              <w:left w:w="100" w:type="dxa"/>
              <w:bottom w:w="100" w:type="dxa"/>
              <w:right w:w="100" w:type="dxa"/>
            </w:tcMar>
          </w:tcPr>
          <w:p w14:paraId="1D291C44" w14:textId="057583CB" w:rsidR="0084652C" w:rsidRPr="00BA2086" w:rsidRDefault="0084652C" w:rsidP="007321A4">
            <w:pPr>
              <w:widowControl w:val="0"/>
              <w:spacing w:line="288" w:lineRule="auto"/>
              <w:rPr>
                <w:sz w:val="26"/>
                <w:szCs w:val="26"/>
              </w:rPr>
            </w:pPr>
            <w:r>
              <w:rPr>
                <w:sz w:val="26"/>
                <w:szCs w:val="26"/>
              </w:rPr>
              <w:t>6</w:t>
            </w:r>
          </w:p>
        </w:tc>
        <w:tc>
          <w:tcPr>
            <w:tcW w:w="3261" w:type="dxa"/>
            <w:shd w:val="clear" w:color="auto" w:fill="auto"/>
            <w:tcMar>
              <w:top w:w="100" w:type="dxa"/>
              <w:left w:w="100" w:type="dxa"/>
              <w:bottom w:w="100" w:type="dxa"/>
              <w:right w:w="100" w:type="dxa"/>
            </w:tcMar>
          </w:tcPr>
          <w:p w14:paraId="4D2E30EC" w14:textId="4584289B" w:rsidR="0084652C" w:rsidRPr="0084652C" w:rsidRDefault="0084652C" w:rsidP="007321A4">
            <w:pPr>
              <w:widowControl w:val="0"/>
              <w:spacing w:line="288" w:lineRule="auto"/>
              <w:rPr>
                <w:sz w:val="26"/>
                <w:szCs w:val="26"/>
              </w:rPr>
            </w:pPr>
            <w:r w:rsidRPr="0084652C">
              <w:rPr>
                <w:sz w:val="26"/>
                <w:szCs w:val="26"/>
              </w:rPr>
              <w:t>expiry_date</w:t>
            </w:r>
          </w:p>
        </w:tc>
        <w:tc>
          <w:tcPr>
            <w:tcW w:w="1701" w:type="dxa"/>
            <w:shd w:val="clear" w:color="auto" w:fill="auto"/>
            <w:tcMar>
              <w:top w:w="100" w:type="dxa"/>
              <w:left w:w="100" w:type="dxa"/>
              <w:bottom w:w="100" w:type="dxa"/>
              <w:right w:w="100" w:type="dxa"/>
            </w:tcMar>
          </w:tcPr>
          <w:p w14:paraId="0017ADDF" w14:textId="6953E347" w:rsidR="0084652C" w:rsidRPr="00BA2086" w:rsidRDefault="0084652C" w:rsidP="007321A4">
            <w:pPr>
              <w:widowControl w:val="0"/>
              <w:spacing w:line="288" w:lineRule="auto"/>
              <w:rPr>
                <w:sz w:val="26"/>
                <w:szCs w:val="26"/>
              </w:rPr>
            </w:pPr>
            <w:r>
              <w:rPr>
                <w:sz w:val="26"/>
                <w:szCs w:val="26"/>
              </w:rPr>
              <w:t>datetime()</w:t>
            </w:r>
          </w:p>
        </w:tc>
        <w:tc>
          <w:tcPr>
            <w:tcW w:w="3118" w:type="dxa"/>
            <w:shd w:val="clear" w:color="auto" w:fill="auto"/>
            <w:tcMar>
              <w:top w:w="100" w:type="dxa"/>
              <w:left w:w="100" w:type="dxa"/>
              <w:bottom w:w="100" w:type="dxa"/>
              <w:right w:w="100" w:type="dxa"/>
            </w:tcMar>
          </w:tcPr>
          <w:p w14:paraId="2775F936" w14:textId="738A6198" w:rsidR="0084652C" w:rsidRPr="00BA2086" w:rsidRDefault="0084652C" w:rsidP="007321A4">
            <w:pPr>
              <w:widowControl w:val="0"/>
              <w:spacing w:line="288" w:lineRule="auto"/>
              <w:rPr>
                <w:sz w:val="26"/>
                <w:szCs w:val="26"/>
              </w:rPr>
            </w:pPr>
            <w:r>
              <w:rPr>
                <w:sz w:val="26"/>
                <w:szCs w:val="26"/>
              </w:rPr>
              <w:t>Thời hạn sử dụng của sản phẩm</w:t>
            </w:r>
          </w:p>
        </w:tc>
      </w:tr>
      <w:tr w:rsidR="0084652C" w:rsidRPr="00BA2086" w14:paraId="40F12C4C" w14:textId="77777777" w:rsidTr="0084652C">
        <w:tc>
          <w:tcPr>
            <w:tcW w:w="774" w:type="dxa"/>
            <w:shd w:val="clear" w:color="auto" w:fill="auto"/>
            <w:tcMar>
              <w:top w:w="100" w:type="dxa"/>
              <w:left w:w="100" w:type="dxa"/>
              <w:bottom w:w="100" w:type="dxa"/>
              <w:right w:w="100" w:type="dxa"/>
            </w:tcMar>
          </w:tcPr>
          <w:p w14:paraId="5B2DC491" w14:textId="084DAA89" w:rsidR="0084652C" w:rsidRPr="00BA2086" w:rsidRDefault="0084652C" w:rsidP="007321A4">
            <w:pPr>
              <w:widowControl w:val="0"/>
              <w:spacing w:line="288" w:lineRule="auto"/>
              <w:rPr>
                <w:sz w:val="26"/>
                <w:szCs w:val="26"/>
              </w:rPr>
            </w:pPr>
            <w:r>
              <w:rPr>
                <w:sz w:val="26"/>
                <w:szCs w:val="26"/>
              </w:rPr>
              <w:t>7</w:t>
            </w:r>
          </w:p>
        </w:tc>
        <w:tc>
          <w:tcPr>
            <w:tcW w:w="3261" w:type="dxa"/>
            <w:shd w:val="clear" w:color="auto" w:fill="auto"/>
            <w:tcMar>
              <w:top w:w="100" w:type="dxa"/>
              <w:left w:w="100" w:type="dxa"/>
              <w:bottom w:w="100" w:type="dxa"/>
              <w:right w:w="100" w:type="dxa"/>
            </w:tcMar>
          </w:tcPr>
          <w:p w14:paraId="05DAD69B" w14:textId="622AA6BD" w:rsidR="0084652C" w:rsidRPr="0084652C" w:rsidRDefault="0084652C" w:rsidP="007321A4">
            <w:pPr>
              <w:widowControl w:val="0"/>
              <w:spacing w:line="288" w:lineRule="auto"/>
              <w:rPr>
                <w:sz w:val="26"/>
                <w:szCs w:val="26"/>
              </w:rPr>
            </w:pPr>
            <w:r w:rsidRPr="0084652C">
              <w:rPr>
                <w:sz w:val="26"/>
                <w:szCs w:val="26"/>
              </w:rPr>
              <w:t>import_price</w:t>
            </w:r>
          </w:p>
        </w:tc>
        <w:tc>
          <w:tcPr>
            <w:tcW w:w="1701" w:type="dxa"/>
            <w:shd w:val="clear" w:color="auto" w:fill="auto"/>
            <w:tcMar>
              <w:top w:w="100" w:type="dxa"/>
              <w:left w:w="100" w:type="dxa"/>
              <w:bottom w:w="100" w:type="dxa"/>
              <w:right w:w="100" w:type="dxa"/>
            </w:tcMar>
          </w:tcPr>
          <w:p w14:paraId="3767A950" w14:textId="035B8AC5" w:rsidR="0084652C" w:rsidRPr="00BA2086" w:rsidRDefault="0084652C" w:rsidP="007321A4">
            <w:pPr>
              <w:widowControl w:val="0"/>
              <w:spacing w:line="288" w:lineRule="auto"/>
              <w:rPr>
                <w:sz w:val="26"/>
                <w:szCs w:val="26"/>
              </w:rPr>
            </w:pPr>
            <w:r>
              <w:rPr>
                <w:sz w:val="26"/>
                <w:szCs w:val="26"/>
              </w:rPr>
              <w:t>bigint()</w:t>
            </w:r>
          </w:p>
        </w:tc>
        <w:tc>
          <w:tcPr>
            <w:tcW w:w="3118" w:type="dxa"/>
            <w:shd w:val="clear" w:color="auto" w:fill="auto"/>
            <w:tcMar>
              <w:top w:w="100" w:type="dxa"/>
              <w:left w:w="100" w:type="dxa"/>
              <w:bottom w:w="100" w:type="dxa"/>
              <w:right w:w="100" w:type="dxa"/>
            </w:tcMar>
          </w:tcPr>
          <w:p w14:paraId="1ED733F6" w14:textId="097DC853" w:rsidR="0084652C" w:rsidRPr="00BA2086" w:rsidRDefault="0084652C" w:rsidP="007321A4">
            <w:pPr>
              <w:widowControl w:val="0"/>
              <w:spacing w:line="288" w:lineRule="auto"/>
              <w:rPr>
                <w:sz w:val="26"/>
                <w:szCs w:val="26"/>
              </w:rPr>
            </w:pPr>
            <w:r>
              <w:rPr>
                <w:sz w:val="26"/>
                <w:szCs w:val="26"/>
              </w:rPr>
              <w:t>Giá nhập của sản phẩm</w:t>
            </w:r>
          </w:p>
        </w:tc>
      </w:tr>
      <w:tr w:rsidR="0084652C" w:rsidRPr="00BA2086" w14:paraId="063C0A27" w14:textId="77777777" w:rsidTr="0084652C">
        <w:tc>
          <w:tcPr>
            <w:tcW w:w="774" w:type="dxa"/>
            <w:shd w:val="clear" w:color="auto" w:fill="auto"/>
            <w:tcMar>
              <w:top w:w="100" w:type="dxa"/>
              <w:left w:w="100" w:type="dxa"/>
              <w:bottom w:w="100" w:type="dxa"/>
              <w:right w:w="100" w:type="dxa"/>
            </w:tcMar>
          </w:tcPr>
          <w:p w14:paraId="287EB516" w14:textId="26940E8E" w:rsidR="0084652C" w:rsidRPr="00BA2086" w:rsidRDefault="0084652C" w:rsidP="007321A4">
            <w:pPr>
              <w:widowControl w:val="0"/>
              <w:spacing w:line="288" w:lineRule="auto"/>
              <w:rPr>
                <w:sz w:val="26"/>
                <w:szCs w:val="26"/>
              </w:rPr>
            </w:pPr>
            <w:r>
              <w:rPr>
                <w:sz w:val="26"/>
                <w:szCs w:val="26"/>
              </w:rPr>
              <w:t>8</w:t>
            </w:r>
          </w:p>
        </w:tc>
        <w:tc>
          <w:tcPr>
            <w:tcW w:w="3261" w:type="dxa"/>
            <w:shd w:val="clear" w:color="auto" w:fill="auto"/>
            <w:tcMar>
              <w:top w:w="100" w:type="dxa"/>
              <w:left w:w="100" w:type="dxa"/>
              <w:bottom w:w="100" w:type="dxa"/>
              <w:right w:w="100" w:type="dxa"/>
            </w:tcMar>
          </w:tcPr>
          <w:p w14:paraId="1FF5D0CE" w14:textId="5DFB2080" w:rsidR="0084652C" w:rsidRPr="0084652C" w:rsidRDefault="0084652C" w:rsidP="007321A4">
            <w:pPr>
              <w:widowControl w:val="0"/>
              <w:spacing w:line="288" w:lineRule="auto"/>
              <w:rPr>
                <w:sz w:val="26"/>
                <w:szCs w:val="26"/>
              </w:rPr>
            </w:pPr>
            <w:r w:rsidRPr="0084652C">
              <w:rPr>
                <w:sz w:val="26"/>
                <w:szCs w:val="26"/>
              </w:rPr>
              <w:t>supplier_id {FK}</w:t>
            </w:r>
          </w:p>
        </w:tc>
        <w:tc>
          <w:tcPr>
            <w:tcW w:w="1701" w:type="dxa"/>
            <w:shd w:val="clear" w:color="auto" w:fill="auto"/>
            <w:tcMar>
              <w:top w:w="100" w:type="dxa"/>
              <w:left w:w="100" w:type="dxa"/>
              <w:bottom w:w="100" w:type="dxa"/>
              <w:right w:w="100" w:type="dxa"/>
            </w:tcMar>
          </w:tcPr>
          <w:p w14:paraId="34583113" w14:textId="76166501" w:rsidR="0084652C" w:rsidRPr="00BA2086" w:rsidRDefault="0084652C" w:rsidP="007321A4">
            <w:pPr>
              <w:widowControl w:val="0"/>
              <w:spacing w:line="288" w:lineRule="auto"/>
              <w:rPr>
                <w:sz w:val="26"/>
                <w:szCs w:val="26"/>
              </w:rPr>
            </w:pPr>
            <w:r>
              <w:rPr>
                <w:sz w:val="26"/>
                <w:szCs w:val="26"/>
              </w:rPr>
              <w:t>int(</w:t>
            </w:r>
            <w:r w:rsidR="00350F10">
              <w:rPr>
                <w:sz w:val="26"/>
                <w:szCs w:val="26"/>
              </w:rPr>
              <w:t>11</w:t>
            </w:r>
            <w:r>
              <w:rPr>
                <w:sz w:val="26"/>
                <w:szCs w:val="26"/>
              </w:rPr>
              <w:t>)</w:t>
            </w:r>
          </w:p>
        </w:tc>
        <w:tc>
          <w:tcPr>
            <w:tcW w:w="3118" w:type="dxa"/>
            <w:shd w:val="clear" w:color="auto" w:fill="auto"/>
            <w:tcMar>
              <w:top w:w="100" w:type="dxa"/>
              <w:left w:w="100" w:type="dxa"/>
              <w:bottom w:w="100" w:type="dxa"/>
              <w:right w:w="100" w:type="dxa"/>
            </w:tcMar>
          </w:tcPr>
          <w:p w14:paraId="365F6F42" w14:textId="7D664285" w:rsidR="0084652C" w:rsidRPr="00BA2086" w:rsidRDefault="0084652C" w:rsidP="007321A4">
            <w:pPr>
              <w:widowControl w:val="0"/>
              <w:spacing w:line="288" w:lineRule="auto"/>
              <w:rPr>
                <w:sz w:val="26"/>
                <w:szCs w:val="26"/>
              </w:rPr>
            </w:pPr>
            <w:r>
              <w:rPr>
                <w:sz w:val="26"/>
                <w:szCs w:val="26"/>
              </w:rPr>
              <w:t>Mã nhà cung cấp</w:t>
            </w:r>
          </w:p>
        </w:tc>
      </w:tr>
      <w:tr w:rsidR="0084652C" w:rsidRPr="00BA2086" w14:paraId="4ABF8C6A" w14:textId="77777777" w:rsidTr="0084652C">
        <w:tc>
          <w:tcPr>
            <w:tcW w:w="774" w:type="dxa"/>
            <w:shd w:val="clear" w:color="auto" w:fill="auto"/>
            <w:tcMar>
              <w:top w:w="100" w:type="dxa"/>
              <w:left w:w="100" w:type="dxa"/>
              <w:bottom w:w="100" w:type="dxa"/>
              <w:right w:w="100" w:type="dxa"/>
            </w:tcMar>
          </w:tcPr>
          <w:p w14:paraId="12D1BFD3" w14:textId="18FF2DB0" w:rsidR="0084652C" w:rsidRPr="00BA2086" w:rsidRDefault="0084652C" w:rsidP="007321A4">
            <w:pPr>
              <w:widowControl w:val="0"/>
              <w:spacing w:line="288" w:lineRule="auto"/>
              <w:rPr>
                <w:sz w:val="26"/>
                <w:szCs w:val="26"/>
              </w:rPr>
            </w:pPr>
            <w:r>
              <w:rPr>
                <w:sz w:val="26"/>
                <w:szCs w:val="26"/>
              </w:rPr>
              <w:t>9</w:t>
            </w:r>
          </w:p>
        </w:tc>
        <w:tc>
          <w:tcPr>
            <w:tcW w:w="3261" w:type="dxa"/>
            <w:shd w:val="clear" w:color="auto" w:fill="auto"/>
            <w:tcMar>
              <w:top w:w="100" w:type="dxa"/>
              <w:left w:w="100" w:type="dxa"/>
              <w:bottom w:w="100" w:type="dxa"/>
              <w:right w:w="100" w:type="dxa"/>
            </w:tcMar>
          </w:tcPr>
          <w:p w14:paraId="13B8AEE9" w14:textId="63C130AF" w:rsidR="0084652C" w:rsidRPr="0084652C" w:rsidRDefault="0084652C" w:rsidP="007321A4">
            <w:pPr>
              <w:widowControl w:val="0"/>
              <w:spacing w:line="288" w:lineRule="auto"/>
              <w:rPr>
                <w:sz w:val="26"/>
                <w:szCs w:val="26"/>
              </w:rPr>
            </w:pPr>
            <w:r w:rsidRPr="0084652C">
              <w:rPr>
                <w:sz w:val="26"/>
                <w:szCs w:val="26"/>
              </w:rPr>
              <w:t>remaining_quantity</w:t>
            </w:r>
          </w:p>
        </w:tc>
        <w:tc>
          <w:tcPr>
            <w:tcW w:w="1701" w:type="dxa"/>
            <w:shd w:val="clear" w:color="auto" w:fill="auto"/>
            <w:tcMar>
              <w:top w:w="100" w:type="dxa"/>
              <w:left w:w="100" w:type="dxa"/>
              <w:bottom w:w="100" w:type="dxa"/>
              <w:right w:w="100" w:type="dxa"/>
            </w:tcMar>
          </w:tcPr>
          <w:p w14:paraId="2F1AEF65" w14:textId="297A95C9" w:rsidR="0084652C" w:rsidRPr="00BA2086" w:rsidRDefault="0084652C" w:rsidP="007321A4">
            <w:pPr>
              <w:widowControl w:val="0"/>
              <w:spacing w:line="288" w:lineRule="auto"/>
              <w:rPr>
                <w:sz w:val="26"/>
                <w:szCs w:val="26"/>
              </w:rPr>
            </w:pPr>
            <w:r>
              <w:rPr>
                <w:sz w:val="26"/>
                <w:szCs w:val="26"/>
              </w:rPr>
              <w:t>bigint()</w:t>
            </w:r>
          </w:p>
        </w:tc>
        <w:tc>
          <w:tcPr>
            <w:tcW w:w="3118" w:type="dxa"/>
            <w:shd w:val="clear" w:color="auto" w:fill="auto"/>
            <w:tcMar>
              <w:top w:w="100" w:type="dxa"/>
              <w:left w:w="100" w:type="dxa"/>
              <w:bottom w:w="100" w:type="dxa"/>
              <w:right w:w="100" w:type="dxa"/>
            </w:tcMar>
          </w:tcPr>
          <w:p w14:paraId="375ECBDC" w14:textId="71EF2FCC" w:rsidR="0084652C" w:rsidRPr="00BA2086" w:rsidRDefault="0084652C" w:rsidP="007321A4">
            <w:pPr>
              <w:widowControl w:val="0"/>
              <w:spacing w:line="288" w:lineRule="auto"/>
              <w:rPr>
                <w:sz w:val="26"/>
                <w:szCs w:val="26"/>
              </w:rPr>
            </w:pPr>
            <w:r>
              <w:rPr>
                <w:sz w:val="26"/>
                <w:szCs w:val="26"/>
              </w:rPr>
              <w:t>Số lương tồn kho của sản phẩm</w:t>
            </w:r>
          </w:p>
        </w:tc>
      </w:tr>
    </w:tbl>
    <w:p w14:paraId="062FED73" w14:textId="77777777" w:rsidR="0084652C" w:rsidRDefault="0084652C" w:rsidP="0061040B">
      <w:pPr>
        <w:rPr>
          <w:sz w:val="26"/>
          <w:szCs w:val="26"/>
          <w:lang w:eastAsia="en-US"/>
        </w:rPr>
      </w:pPr>
    </w:p>
    <w:p w14:paraId="1114D1F4" w14:textId="463A1618" w:rsidR="0061040B" w:rsidRPr="0084652C" w:rsidRDefault="0084652C" w:rsidP="002A6960">
      <w:pPr>
        <w:ind w:firstLine="567"/>
        <w:jc w:val="both"/>
        <w:rPr>
          <w:sz w:val="26"/>
          <w:szCs w:val="26"/>
          <w:lang w:eastAsia="en-US"/>
        </w:rPr>
      </w:pPr>
      <w:r>
        <w:rPr>
          <w:sz w:val="26"/>
          <w:szCs w:val="26"/>
          <w:lang w:eastAsia="en-US"/>
        </w:rPr>
        <w:t>Lớp batches lưu trữ thông tin về lô hàng của sản phẩm, như số lượng sản phẩm nhập vào, số lượng còn tồn kho, hạn sử dụng của sản phẩm theo lô hàng và lô hàng này được nhập bởi phiếu nhập hàng nào.</w:t>
      </w:r>
      <w:r w:rsidR="002A6960">
        <w:rPr>
          <w:sz w:val="26"/>
          <w:szCs w:val="26"/>
          <w:lang w:eastAsia="en-US"/>
        </w:rPr>
        <w:t xml:space="preserve"> Hệ thốnh sẽ sử dụng bảng này để hiển thị thông tin tồn kho của sản phẩm thông qua thuộc tính </w:t>
      </w:r>
      <w:r w:rsidR="002A6960" w:rsidRPr="0084652C">
        <w:rPr>
          <w:sz w:val="26"/>
          <w:szCs w:val="26"/>
        </w:rPr>
        <w:t>remaining_quantity</w:t>
      </w:r>
      <w:r w:rsidR="002A6960">
        <w:rPr>
          <w:sz w:val="26"/>
          <w:szCs w:val="26"/>
          <w:lang w:eastAsia="en-US"/>
        </w:rPr>
        <w:t>, nếu giá trị của thuộc tính trở về 0 thì hệ thống sẽ tự động cập nhật hiển thị sản phẩm đó đang tạm hết hàng và không thể cho sản phẩm vào giỏ hàng được.</w:t>
      </w:r>
      <w:r>
        <w:rPr>
          <w:sz w:val="26"/>
          <w:szCs w:val="26"/>
          <w:lang w:eastAsia="en-US"/>
        </w:rPr>
        <w:br w:type="page"/>
      </w:r>
    </w:p>
    <w:p w14:paraId="58FDB8ED" w14:textId="5B43D0F4" w:rsidR="00C36084" w:rsidRPr="00BA2086" w:rsidRDefault="00C36084" w:rsidP="00156692">
      <w:pPr>
        <w:spacing w:before="120" w:line="288" w:lineRule="auto"/>
        <w:outlineLvl w:val="3"/>
        <w:rPr>
          <w:b/>
          <w:sz w:val="26"/>
          <w:szCs w:val="26"/>
        </w:rPr>
      </w:pPr>
      <w:r w:rsidRPr="00BA2086">
        <w:rPr>
          <w:b/>
          <w:sz w:val="26"/>
          <w:szCs w:val="26"/>
        </w:rPr>
        <w:t>2.3.</w:t>
      </w:r>
      <w:r w:rsidR="001103EE">
        <w:rPr>
          <w:b/>
          <w:sz w:val="26"/>
          <w:szCs w:val="26"/>
        </w:rPr>
        <w:t>10</w:t>
      </w:r>
      <w:r w:rsidRPr="00BA2086">
        <w:rPr>
          <w:b/>
          <w:sz w:val="26"/>
          <w:szCs w:val="26"/>
        </w:rPr>
        <w:t xml:space="preserve"> Lớp shipping</w:t>
      </w:r>
    </w:p>
    <w:p w14:paraId="3458DDCB" w14:textId="77777777" w:rsidR="00E27623" w:rsidRDefault="002C0E41" w:rsidP="00E27623">
      <w:pPr>
        <w:keepNext/>
        <w:spacing w:line="288" w:lineRule="auto"/>
        <w:jc w:val="center"/>
      </w:pPr>
      <w:r w:rsidRPr="002C0E41">
        <w:rPr>
          <w:b/>
          <w:noProof/>
          <w:sz w:val="26"/>
          <w:szCs w:val="26"/>
        </w:rPr>
        <w:drawing>
          <wp:inline distT="0" distB="0" distL="0" distR="0" wp14:anchorId="76E24BDA" wp14:editId="784FC326">
            <wp:extent cx="1514047" cy="1888176"/>
            <wp:effectExtent l="0" t="0" r="0" b="0"/>
            <wp:docPr id="1534548409"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8409" name="Picture 1" descr="A close-up of a box&#10;&#10;AI-generated content may be incorrect."/>
                    <pic:cNvPicPr/>
                  </pic:nvPicPr>
                  <pic:blipFill>
                    <a:blip r:embed="rId37"/>
                    <a:stretch>
                      <a:fillRect/>
                    </a:stretch>
                  </pic:blipFill>
                  <pic:spPr>
                    <a:xfrm>
                      <a:off x="0" y="0"/>
                      <a:ext cx="1538939" cy="1919219"/>
                    </a:xfrm>
                    <a:prstGeom prst="rect">
                      <a:avLst/>
                    </a:prstGeom>
                  </pic:spPr>
                </pic:pic>
              </a:graphicData>
            </a:graphic>
          </wp:inline>
        </w:drawing>
      </w:r>
    </w:p>
    <w:p w14:paraId="23CBB0C6" w14:textId="7D2FF492" w:rsidR="00C36084" w:rsidRPr="00FC5DEC" w:rsidRDefault="00E27623" w:rsidP="00FC5DEC">
      <w:pPr>
        <w:pStyle w:val="Caption"/>
        <w:rPr>
          <w:b/>
        </w:rPr>
      </w:pPr>
      <w:bookmarkStart w:id="104" w:name="_Toc196282111"/>
      <w:r>
        <w:t xml:space="preserve">Hình </w:t>
      </w:r>
      <w:fldSimple w:instr=" SEQ Hình \* ARABIC ">
        <w:r w:rsidR="00CF71CE">
          <w:rPr>
            <w:noProof/>
          </w:rPr>
          <w:t>14</w:t>
        </w:r>
      </w:fldSimple>
      <w:r w:rsidR="00A421E9">
        <w:t>.</w:t>
      </w:r>
      <w:r w:rsidR="00FC5DEC">
        <w:t xml:space="preserve"> </w:t>
      </w:r>
      <w:r w:rsidR="00FC5DEC" w:rsidRPr="00BA2086">
        <w:rPr>
          <w:bCs/>
        </w:rPr>
        <w:t>Lớp shipping</w:t>
      </w:r>
      <w:bookmarkEnd w:id="104"/>
    </w:p>
    <w:p w14:paraId="514CB690" w14:textId="4A21E0C4" w:rsidR="00966582" w:rsidRDefault="00966582" w:rsidP="00966582">
      <w:pPr>
        <w:pStyle w:val="Caption"/>
      </w:pPr>
      <w:bookmarkStart w:id="105" w:name="_Toc194359834"/>
      <w:bookmarkStart w:id="106" w:name="_Toc196289019"/>
      <w:r>
        <w:t xml:space="preserve">Bảng </w:t>
      </w:r>
      <w:fldSimple w:instr=" SEQ Bảng \* ARABIC ">
        <w:r w:rsidR="00CF71CE">
          <w:rPr>
            <w:noProof/>
          </w:rPr>
          <w:t>12</w:t>
        </w:r>
      </w:fldSimple>
      <w:r w:rsidR="00D924BE">
        <w:t>.</w:t>
      </w:r>
      <w:r w:rsidRPr="00BA2086">
        <w:t xml:space="preserve"> </w:t>
      </w:r>
      <w:r w:rsidRPr="00BA2086">
        <w:rPr>
          <w:bCs/>
        </w:rPr>
        <w:t>Mô tả thuộc tính lớp shipping</w:t>
      </w:r>
      <w:bookmarkEnd w:id="105"/>
      <w:bookmarkEnd w:id="106"/>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416"/>
        <w:gridCol w:w="2268"/>
        <w:gridCol w:w="2996"/>
      </w:tblGrid>
      <w:tr w:rsidR="00C36084" w:rsidRPr="00BA2086" w14:paraId="4E96B52D" w14:textId="77777777" w:rsidTr="00AC5892">
        <w:tc>
          <w:tcPr>
            <w:tcW w:w="910" w:type="dxa"/>
            <w:shd w:val="clear" w:color="auto" w:fill="auto"/>
            <w:tcMar>
              <w:top w:w="100" w:type="dxa"/>
              <w:left w:w="100" w:type="dxa"/>
              <w:bottom w:w="100" w:type="dxa"/>
              <w:right w:w="100" w:type="dxa"/>
            </w:tcMar>
          </w:tcPr>
          <w:p w14:paraId="105290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416" w:type="dxa"/>
            <w:shd w:val="clear" w:color="auto" w:fill="auto"/>
            <w:tcMar>
              <w:top w:w="100" w:type="dxa"/>
              <w:left w:w="100" w:type="dxa"/>
              <w:bottom w:w="100" w:type="dxa"/>
              <w:right w:w="100" w:type="dxa"/>
            </w:tcMar>
          </w:tcPr>
          <w:p w14:paraId="4A831D3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268" w:type="dxa"/>
            <w:shd w:val="clear" w:color="auto" w:fill="auto"/>
            <w:tcMar>
              <w:top w:w="100" w:type="dxa"/>
              <w:left w:w="100" w:type="dxa"/>
              <w:bottom w:w="100" w:type="dxa"/>
              <w:right w:w="100" w:type="dxa"/>
            </w:tcMar>
          </w:tcPr>
          <w:p w14:paraId="2304D80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2996" w:type="dxa"/>
            <w:shd w:val="clear" w:color="auto" w:fill="auto"/>
            <w:tcMar>
              <w:top w:w="100" w:type="dxa"/>
              <w:left w:w="100" w:type="dxa"/>
              <w:bottom w:w="100" w:type="dxa"/>
              <w:right w:w="100" w:type="dxa"/>
            </w:tcMar>
          </w:tcPr>
          <w:p w14:paraId="0BE0EAA7"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A1300F6" w14:textId="77777777" w:rsidTr="00AC5892">
        <w:tc>
          <w:tcPr>
            <w:tcW w:w="910" w:type="dxa"/>
            <w:shd w:val="clear" w:color="auto" w:fill="auto"/>
            <w:tcMar>
              <w:top w:w="100" w:type="dxa"/>
              <w:left w:w="100" w:type="dxa"/>
              <w:bottom w:w="100" w:type="dxa"/>
              <w:right w:w="100" w:type="dxa"/>
            </w:tcMar>
          </w:tcPr>
          <w:p w14:paraId="06B15525" w14:textId="77777777" w:rsidR="00C36084" w:rsidRPr="00BA2086" w:rsidRDefault="00C36084" w:rsidP="00BD5127">
            <w:pPr>
              <w:widowControl w:val="0"/>
              <w:spacing w:line="288" w:lineRule="auto"/>
              <w:rPr>
                <w:sz w:val="26"/>
                <w:szCs w:val="26"/>
              </w:rPr>
            </w:pPr>
            <w:r w:rsidRPr="00BA2086">
              <w:rPr>
                <w:sz w:val="26"/>
                <w:szCs w:val="26"/>
              </w:rPr>
              <w:t>1</w:t>
            </w:r>
          </w:p>
        </w:tc>
        <w:tc>
          <w:tcPr>
            <w:tcW w:w="2416" w:type="dxa"/>
            <w:shd w:val="clear" w:color="auto" w:fill="auto"/>
            <w:tcMar>
              <w:top w:w="100" w:type="dxa"/>
              <w:left w:w="100" w:type="dxa"/>
              <w:bottom w:w="100" w:type="dxa"/>
              <w:right w:w="100" w:type="dxa"/>
            </w:tcMar>
          </w:tcPr>
          <w:p w14:paraId="5C1C1F17" w14:textId="77777777" w:rsidR="00C36084" w:rsidRPr="00BA2086" w:rsidRDefault="00C36084" w:rsidP="00BD5127">
            <w:pPr>
              <w:widowControl w:val="0"/>
              <w:spacing w:line="288" w:lineRule="auto"/>
              <w:rPr>
                <w:sz w:val="26"/>
                <w:szCs w:val="26"/>
              </w:rPr>
            </w:pPr>
            <w:r w:rsidRPr="00BA2086">
              <w:rPr>
                <w:sz w:val="26"/>
                <w:szCs w:val="26"/>
              </w:rPr>
              <w:t>id</w:t>
            </w:r>
          </w:p>
        </w:tc>
        <w:tc>
          <w:tcPr>
            <w:tcW w:w="2268" w:type="dxa"/>
            <w:shd w:val="clear" w:color="auto" w:fill="auto"/>
            <w:tcMar>
              <w:top w:w="100" w:type="dxa"/>
              <w:left w:w="100" w:type="dxa"/>
              <w:bottom w:w="100" w:type="dxa"/>
              <w:right w:w="100" w:type="dxa"/>
            </w:tcMar>
          </w:tcPr>
          <w:p w14:paraId="3DE1AD77"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15C88E97" w14:textId="77777777" w:rsidR="00C36084" w:rsidRPr="00BA2086" w:rsidRDefault="00C36084" w:rsidP="00BD5127">
            <w:pPr>
              <w:widowControl w:val="0"/>
              <w:spacing w:line="288" w:lineRule="auto"/>
              <w:rPr>
                <w:sz w:val="26"/>
                <w:szCs w:val="26"/>
              </w:rPr>
            </w:pPr>
            <w:r w:rsidRPr="00BA2086">
              <w:rPr>
                <w:sz w:val="26"/>
                <w:szCs w:val="26"/>
              </w:rPr>
              <w:t>Mã vận chuyển</w:t>
            </w:r>
          </w:p>
        </w:tc>
      </w:tr>
      <w:tr w:rsidR="00C36084" w:rsidRPr="00BA2086" w14:paraId="185E3F72" w14:textId="77777777" w:rsidTr="00AC5892">
        <w:tc>
          <w:tcPr>
            <w:tcW w:w="910" w:type="dxa"/>
            <w:shd w:val="clear" w:color="auto" w:fill="auto"/>
            <w:tcMar>
              <w:top w:w="100" w:type="dxa"/>
              <w:left w:w="100" w:type="dxa"/>
              <w:bottom w:w="100" w:type="dxa"/>
              <w:right w:w="100" w:type="dxa"/>
            </w:tcMar>
          </w:tcPr>
          <w:p w14:paraId="5618A97E" w14:textId="77777777" w:rsidR="00C36084" w:rsidRPr="00BA2086" w:rsidRDefault="00C36084" w:rsidP="00BD5127">
            <w:pPr>
              <w:widowControl w:val="0"/>
              <w:spacing w:line="288" w:lineRule="auto"/>
              <w:rPr>
                <w:sz w:val="26"/>
                <w:szCs w:val="26"/>
              </w:rPr>
            </w:pPr>
            <w:r w:rsidRPr="00BA2086">
              <w:rPr>
                <w:sz w:val="26"/>
                <w:szCs w:val="26"/>
              </w:rPr>
              <w:t>2</w:t>
            </w:r>
          </w:p>
        </w:tc>
        <w:tc>
          <w:tcPr>
            <w:tcW w:w="2416" w:type="dxa"/>
            <w:shd w:val="clear" w:color="auto" w:fill="auto"/>
            <w:tcMar>
              <w:top w:w="100" w:type="dxa"/>
              <w:left w:w="100" w:type="dxa"/>
              <w:bottom w:w="100" w:type="dxa"/>
              <w:right w:w="100" w:type="dxa"/>
            </w:tcMar>
          </w:tcPr>
          <w:p w14:paraId="0B2B3599" w14:textId="77777777" w:rsidR="00C36084" w:rsidRPr="00BA2086" w:rsidRDefault="00C36084" w:rsidP="00BD5127">
            <w:pPr>
              <w:widowControl w:val="0"/>
              <w:spacing w:line="288" w:lineRule="auto"/>
              <w:rPr>
                <w:sz w:val="26"/>
                <w:szCs w:val="26"/>
              </w:rPr>
            </w:pPr>
            <w:r w:rsidRPr="00BA2086">
              <w:rPr>
                <w:sz w:val="26"/>
                <w:szCs w:val="26"/>
              </w:rPr>
              <w:t>user_id</w:t>
            </w:r>
          </w:p>
        </w:tc>
        <w:tc>
          <w:tcPr>
            <w:tcW w:w="2268" w:type="dxa"/>
            <w:shd w:val="clear" w:color="auto" w:fill="auto"/>
            <w:tcMar>
              <w:top w:w="100" w:type="dxa"/>
              <w:left w:w="100" w:type="dxa"/>
              <w:bottom w:w="100" w:type="dxa"/>
              <w:right w:w="100" w:type="dxa"/>
            </w:tcMar>
          </w:tcPr>
          <w:p w14:paraId="13B3D480"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74EBE287" w14:textId="77777777" w:rsidR="00C36084" w:rsidRPr="00BA2086" w:rsidRDefault="00C36084" w:rsidP="00BD5127">
            <w:pPr>
              <w:widowControl w:val="0"/>
              <w:spacing w:line="288" w:lineRule="auto"/>
              <w:rPr>
                <w:sz w:val="26"/>
                <w:szCs w:val="26"/>
              </w:rPr>
            </w:pPr>
            <w:r w:rsidRPr="00BA2086">
              <w:rPr>
                <w:sz w:val="26"/>
                <w:szCs w:val="26"/>
              </w:rPr>
              <w:t>Mã khách hàng</w:t>
            </w:r>
          </w:p>
        </w:tc>
      </w:tr>
      <w:tr w:rsidR="00C36084" w:rsidRPr="00BA2086" w14:paraId="336BEA7D" w14:textId="77777777" w:rsidTr="00AC5892">
        <w:tc>
          <w:tcPr>
            <w:tcW w:w="910" w:type="dxa"/>
            <w:shd w:val="clear" w:color="auto" w:fill="auto"/>
            <w:tcMar>
              <w:top w:w="100" w:type="dxa"/>
              <w:left w:w="100" w:type="dxa"/>
              <w:bottom w:w="100" w:type="dxa"/>
              <w:right w:w="100" w:type="dxa"/>
            </w:tcMar>
          </w:tcPr>
          <w:p w14:paraId="72B4A931" w14:textId="77777777" w:rsidR="00C36084" w:rsidRPr="00BA2086" w:rsidRDefault="00C36084" w:rsidP="00BD5127">
            <w:pPr>
              <w:widowControl w:val="0"/>
              <w:spacing w:line="288" w:lineRule="auto"/>
              <w:rPr>
                <w:sz w:val="26"/>
                <w:szCs w:val="26"/>
              </w:rPr>
            </w:pPr>
            <w:r w:rsidRPr="00BA2086">
              <w:rPr>
                <w:sz w:val="26"/>
                <w:szCs w:val="26"/>
              </w:rPr>
              <w:t>3</w:t>
            </w:r>
          </w:p>
        </w:tc>
        <w:tc>
          <w:tcPr>
            <w:tcW w:w="2416" w:type="dxa"/>
            <w:shd w:val="clear" w:color="auto" w:fill="auto"/>
            <w:tcMar>
              <w:top w:w="100" w:type="dxa"/>
              <w:left w:w="100" w:type="dxa"/>
              <w:bottom w:w="100" w:type="dxa"/>
              <w:right w:w="100" w:type="dxa"/>
            </w:tcMar>
          </w:tcPr>
          <w:p w14:paraId="17CBA029" w14:textId="77777777" w:rsidR="00C36084" w:rsidRPr="00BA2086" w:rsidRDefault="00C36084" w:rsidP="00BD5127">
            <w:pPr>
              <w:widowControl w:val="0"/>
              <w:spacing w:line="288" w:lineRule="auto"/>
              <w:rPr>
                <w:sz w:val="26"/>
                <w:szCs w:val="26"/>
              </w:rPr>
            </w:pPr>
            <w:r w:rsidRPr="00BA2086">
              <w:rPr>
                <w:sz w:val="26"/>
                <w:szCs w:val="26"/>
              </w:rPr>
              <w:t>name</w:t>
            </w:r>
          </w:p>
        </w:tc>
        <w:tc>
          <w:tcPr>
            <w:tcW w:w="2268" w:type="dxa"/>
            <w:shd w:val="clear" w:color="auto" w:fill="auto"/>
            <w:tcMar>
              <w:top w:w="100" w:type="dxa"/>
              <w:left w:w="100" w:type="dxa"/>
              <w:bottom w:w="100" w:type="dxa"/>
              <w:right w:w="100" w:type="dxa"/>
            </w:tcMar>
          </w:tcPr>
          <w:p w14:paraId="79CBF2F9"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20352F7F" w14:textId="77777777" w:rsidR="00C36084" w:rsidRPr="00BA2086" w:rsidRDefault="00C36084" w:rsidP="00BD5127">
            <w:pPr>
              <w:widowControl w:val="0"/>
              <w:spacing w:line="288" w:lineRule="auto"/>
              <w:rPr>
                <w:sz w:val="26"/>
                <w:szCs w:val="26"/>
              </w:rPr>
            </w:pPr>
            <w:r w:rsidRPr="00BA2086">
              <w:rPr>
                <w:sz w:val="26"/>
                <w:szCs w:val="26"/>
              </w:rPr>
              <w:t>Tên khách hàng đặt hàng</w:t>
            </w:r>
          </w:p>
        </w:tc>
      </w:tr>
      <w:tr w:rsidR="00C36084" w:rsidRPr="00BA2086" w14:paraId="2434C18D" w14:textId="77777777" w:rsidTr="00AC5892">
        <w:tc>
          <w:tcPr>
            <w:tcW w:w="910" w:type="dxa"/>
            <w:shd w:val="clear" w:color="auto" w:fill="auto"/>
            <w:tcMar>
              <w:top w:w="100" w:type="dxa"/>
              <w:left w:w="100" w:type="dxa"/>
              <w:bottom w:w="100" w:type="dxa"/>
              <w:right w:w="100" w:type="dxa"/>
            </w:tcMar>
          </w:tcPr>
          <w:p w14:paraId="4E0F7E99" w14:textId="77777777" w:rsidR="00C36084" w:rsidRPr="00BA2086" w:rsidRDefault="00C36084" w:rsidP="00BD5127">
            <w:pPr>
              <w:widowControl w:val="0"/>
              <w:spacing w:line="288" w:lineRule="auto"/>
              <w:rPr>
                <w:sz w:val="26"/>
                <w:szCs w:val="26"/>
              </w:rPr>
            </w:pPr>
            <w:r w:rsidRPr="00BA2086">
              <w:rPr>
                <w:sz w:val="26"/>
                <w:szCs w:val="26"/>
              </w:rPr>
              <w:t>4</w:t>
            </w:r>
          </w:p>
        </w:tc>
        <w:tc>
          <w:tcPr>
            <w:tcW w:w="2416" w:type="dxa"/>
            <w:shd w:val="clear" w:color="auto" w:fill="auto"/>
            <w:tcMar>
              <w:top w:w="100" w:type="dxa"/>
              <w:left w:w="100" w:type="dxa"/>
              <w:bottom w:w="100" w:type="dxa"/>
              <w:right w:w="100" w:type="dxa"/>
            </w:tcMar>
          </w:tcPr>
          <w:p w14:paraId="43788E78" w14:textId="77777777" w:rsidR="00C36084" w:rsidRPr="00BA2086" w:rsidRDefault="00C36084" w:rsidP="00BD5127">
            <w:pPr>
              <w:widowControl w:val="0"/>
              <w:spacing w:line="288" w:lineRule="auto"/>
              <w:rPr>
                <w:sz w:val="26"/>
                <w:szCs w:val="26"/>
              </w:rPr>
            </w:pPr>
            <w:r w:rsidRPr="00BA2086">
              <w:rPr>
                <w:sz w:val="26"/>
                <w:szCs w:val="26"/>
              </w:rPr>
              <w:t>phone</w:t>
            </w:r>
          </w:p>
        </w:tc>
        <w:tc>
          <w:tcPr>
            <w:tcW w:w="2268" w:type="dxa"/>
            <w:shd w:val="clear" w:color="auto" w:fill="auto"/>
            <w:tcMar>
              <w:top w:w="100" w:type="dxa"/>
              <w:left w:w="100" w:type="dxa"/>
              <w:bottom w:w="100" w:type="dxa"/>
              <w:right w:w="100" w:type="dxa"/>
            </w:tcMar>
          </w:tcPr>
          <w:p w14:paraId="02FE781A" w14:textId="7AAE6A48" w:rsidR="00C36084" w:rsidRPr="00BA2086" w:rsidRDefault="00C36084" w:rsidP="00BD5127">
            <w:pPr>
              <w:widowControl w:val="0"/>
              <w:spacing w:line="288" w:lineRule="auto"/>
              <w:rPr>
                <w:sz w:val="26"/>
                <w:szCs w:val="26"/>
              </w:rPr>
            </w:pPr>
            <w:r w:rsidRPr="00BA2086">
              <w:rPr>
                <w:sz w:val="26"/>
                <w:szCs w:val="26"/>
              </w:rPr>
              <w:t>varchar(1</w:t>
            </w:r>
            <w:r w:rsidR="00350F10">
              <w:rPr>
                <w:sz w:val="26"/>
                <w:szCs w:val="26"/>
              </w:rPr>
              <w:t>3</w:t>
            </w:r>
            <w:r w:rsidRPr="00BA2086">
              <w:rPr>
                <w:sz w:val="26"/>
                <w:szCs w:val="26"/>
              </w:rPr>
              <w:t>)</w:t>
            </w:r>
          </w:p>
        </w:tc>
        <w:tc>
          <w:tcPr>
            <w:tcW w:w="2996" w:type="dxa"/>
            <w:shd w:val="clear" w:color="auto" w:fill="auto"/>
            <w:tcMar>
              <w:top w:w="100" w:type="dxa"/>
              <w:left w:w="100" w:type="dxa"/>
              <w:bottom w:w="100" w:type="dxa"/>
              <w:right w:w="100" w:type="dxa"/>
            </w:tcMar>
          </w:tcPr>
          <w:p w14:paraId="77521D23" w14:textId="77777777" w:rsidR="00C36084" w:rsidRPr="00BA2086" w:rsidRDefault="00C36084" w:rsidP="00BD5127">
            <w:pPr>
              <w:widowControl w:val="0"/>
              <w:spacing w:line="288" w:lineRule="auto"/>
              <w:rPr>
                <w:sz w:val="26"/>
                <w:szCs w:val="26"/>
              </w:rPr>
            </w:pPr>
            <w:r w:rsidRPr="00BA2086">
              <w:rPr>
                <w:sz w:val="26"/>
                <w:szCs w:val="26"/>
              </w:rPr>
              <w:t>Số điện thoại khách hàng đặt hàng</w:t>
            </w:r>
          </w:p>
        </w:tc>
      </w:tr>
      <w:tr w:rsidR="00C36084" w:rsidRPr="00BA2086" w14:paraId="2152842B" w14:textId="77777777" w:rsidTr="00AC5892">
        <w:tc>
          <w:tcPr>
            <w:tcW w:w="910" w:type="dxa"/>
            <w:shd w:val="clear" w:color="auto" w:fill="auto"/>
            <w:tcMar>
              <w:top w:w="100" w:type="dxa"/>
              <w:left w:w="100" w:type="dxa"/>
              <w:bottom w:w="100" w:type="dxa"/>
              <w:right w:w="100" w:type="dxa"/>
            </w:tcMar>
          </w:tcPr>
          <w:p w14:paraId="16F2161E" w14:textId="77777777" w:rsidR="00C36084" w:rsidRPr="00BA2086" w:rsidRDefault="00C36084" w:rsidP="00BD5127">
            <w:pPr>
              <w:widowControl w:val="0"/>
              <w:spacing w:line="288" w:lineRule="auto"/>
              <w:rPr>
                <w:sz w:val="26"/>
                <w:szCs w:val="26"/>
              </w:rPr>
            </w:pPr>
            <w:r w:rsidRPr="00BA2086">
              <w:rPr>
                <w:sz w:val="26"/>
                <w:szCs w:val="26"/>
              </w:rPr>
              <w:t>5</w:t>
            </w:r>
          </w:p>
        </w:tc>
        <w:tc>
          <w:tcPr>
            <w:tcW w:w="2416" w:type="dxa"/>
            <w:shd w:val="clear" w:color="auto" w:fill="auto"/>
            <w:tcMar>
              <w:top w:w="100" w:type="dxa"/>
              <w:left w:w="100" w:type="dxa"/>
              <w:bottom w:w="100" w:type="dxa"/>
              <w:right w:w="100" w:type="dxa"/>
            </w:tcMar>
          </w:tcPr>
          <w:p w14:paraId="604732D8" w14:textId="77777777" w:rsidR="00C36084" w:rsidRPr="00BA2086" w:rsidRDefault="00C36084" w:rsidP="00BD5127">
            <w:pPr>
              <w:widowControl w:val="0"/>
              <w:spacing w:line="288" w:lineRule="auto"/>
              <w:rPr>
                <w:sz w:val="26"/>
                <w:szCs w:val="26"/>
              </w:rPr>
            </w:pPr>
            <w:r w:rsidRPr="00BA2086">
              <w:rPr>
                <w:sz w:val="26"/>
                <w:szCs w:val="26"/>
              </w:rPr>
              <w:t>address</w:t>
            </w:r>
          </w:p>
        </w:tc>
        <w:tc>
          <w:tcPr>
            <w:tcW w:w="2268" w:type="dxa"/>
            <w:shd w:val="clear" w:color="auto" w:fill="auto"/>
            <w:tcMar>
              <w:top w:w="100" w:type="dxa"/>
              <w:left w:w="100" w:type="dxa"/>
              <w:bottom w:w="100" w:type="dxa"/>
              <w:right w:w="100" w:type="dxa"/>
            </w:tcMar>
          </w:tcPr>
          <w:p w14:paraId="26768048"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2996" w:type="dxa"/>
            <w:shd w:val="clear" w:color="auto" w:fill="auto"/>
            <w:tcMar>
              <w:top w:w="100" w:type="dxa"/>
              <w:left w:w="100" w:type="dxa"/>
              <w:bottom w:w="100" w:type="dxa"/>
              <w:right w:w="100" w:type="dxa"/>
            </w:tcMar>
          </w:tcPr>
          <w:p w14:paraId="2B240EA4" w14:textId="77777777" w:rsidR="00C36084" w:rsidRPr="00BA2086" w:rsidRDefault="00C36084" w:rsidP="00BD5127">
            <w:pPr>
              <w:widowControl w:val="0"/>
              <w:spacing w:line="288" w:lineRule="auto"/>
              <w:rPr>
                <w:sz w:val="26"/>
                <w:szCs w:val="26"/>
              </w:rPr>
            </w:pPr>
            <w:r w:rsidRPr="00BA2086">
              <w:rPr>
                <w:sz w:val="26"/>
                <w:szCs w:val="26"/>
              </w:rPr>
              <w:t>Địa chỉ nhận hàng</w:t>
            </w:r>
          </w:p>
        </w:tc>
      </w:tr>
      <w:tr w:rsidR="00C36084" w:rsidRPr="00BA2086" w14:paraId="0F413A06" w14:textId="77777777" w:rsidTr="00AC5892">
        <w:tc>
          <w:tcPr>
            <w:tcW w:w="910" w:type="dxa"/>
            <w:shd w:val="clear" w:color="auto" w:fill="auto"/>
            <w:tcMar>
              <w:top w:w="100" w:type="dxa"/>
              <w:left w:w="100" w:type="dxa"/>
              <w:bottom w:w="100" w:type="dxa"/>
              <w:right w:w="100" w:type="dxa"/>
            </w:tcMar>
          </w:tcPr>
          <w:p w14:paraId="75A5303F" w14:textId="77777777" w:rsidR="00C36084" w:rsidRPr="00BA2086" w:rsidRDefault="00C36084" w:rsidP="00BD5127">
            <w:pPr>
              <w:widowControl w:val="0"/>
              <w:spacing w:line="288" w:lineRule="auto"/>
              <w:rPr>
                <w:sz w:val="26"/>
                <w:szCs w:val="26"/>
              </w:rPr>
            </w:pPr>
            <w:r w:rsidRPr="00BA2086">
              <w:rPr>
                <w:sz w:val="26"/>
                <w:szCs w:val="26"/>
              </w:rPr>
              <w:t>6</w:t>
            </w:r>
          </w:p>
        </w:tc>
        <w:tc>
          <w:tcPr>
            <w:tcW w:w="2416" w:type="dxa"/>
            <w:shd w:val="clear" w:color="auto" w:fill="auto"/>
            <w:tcMar>
              <w:top w:w="100" w:type="dxa"/>
              <w:left w:w="100" w:type="dxa"/>
              <w:bottom w:w="100" w:type="dxa"/>
              <w:right w:w="100" w:type="dxa"/>
            </w:tcMar>
          </w:tcPr>
          <w:p w14:paraId="5D38DDCA" w14:textId="77777777" w:rsidR="00C36084" w:rsidRPr="00BA2086" w:rsidRDefault="00C36084" w:rsidP="00BD5127">
            <w:pPr>
              <w:widowControl w:val="0"/>
              <w:spacing w:line="288" w:lineRule="auto"/>
              <w:rPr>
                <w:sz w:val="26"/>
                <w:szCs w:val="26"/>
              </w:rPr>
            </w:pPr>
            <w:r w:rsidRPr="00BA2086">
              <w:rPr>
                <w:sz w:val="26"/>
                <w:szCs w:val="26"/>
              </w:rPr>
              <w:t>email</w:t>
            </w:r>
          </w:p>
        </w:tc>
        <w:tc>
          <w:tcPr>
            <w:tcW w:w="2268" w:type="dxa"/>
            <w:shd w:val="clear" w:color="auto" w:fill="auto"/>
            <w:tcMar>
              <w:top w:w="100" w:type="dxa"/>
              <w:left w:w="100" w:type="dxa"/>
              <w:bottom w:w="100" w:type="dxa"/>
              <w:right w:w="100" w:type="dxa"/>
            </w:tcMar>
          </w:tcPr>
          <w:p w14:paraId="69A186CA"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74BCEF9C" w14:textId="77777777" w:rsidR="00C36084" w:rsidRPr="00BA2086" w:rsidRDefault="00C36084" w:rsidP="00BD5127">
            <w:pPr>
              <w:widowControl w:val="0"/>
              <w:spacing w:line="288" w:lineRule="auto"/>
              <w:rPr>
                <w:sz w:val="26"/>
                <w:szCs w:val="26"/>
              </w:rPr>
            </w:pPr>
            <w:r w:rsidRPr="00BA2086">
              <w:rPr>
                <w:sz w:val="26"/>
                <w:szCs w:val="26"/>
              </w:rPr>
              <w:t>Email khách hàng</w:t>
            </w:r>
          </w:p>
        </w:tc>
      </w:tr>
      <w:tr w:rsidR="00C36084" w:rsidRPr="00BA2086" w14:paraId="3873C114" w14:textId="77777777" w:rsidTr="00AC5892">
        <w:tc>
          <w:tcPr>
            <w:tcW w:w="910" w:type="dxa"/>
            <w:shd w:val="clear" w:color="auto" w:fill="auto"/>
            <w:tcMar>
              <w:top w:w="100" w:type="dxa"/>
              <w:left w:w="100" w:type="dxa"/>
              <w:bottom w:w="100" w:type="dxa"/>
              <w:right w:w="100" w:type="dxa"/>
            </w:tcMar>
          </w:tcPr>
          <w:p w14:paraId="545B9F84" w14:textId="77777777" w:rsidR="00C36084" w:rsidRPr="00BA2086" w:rsidRDefault="00C36084" w:rsidP="00BD5127">
            <w:pPr>
              <w:widowControl w:val="0"/>
              <w:spacing w:line="288" w:lineRule="auto"/>
              <w:rPr>
                <w:sz w:val="26"/>
                <w:szCs w:val="26"/>
              </w:rPr>
            </w:pPr>
            <w:r w:rsidRPr="00BA2086">
              <w:rPr>
                <w:sz w:val="26"/>
                <w:szCs w:val="26"/>
              </w:rPr>
              <w:t>7</w:t>
            </w:r>
          </w:p>
        </w:tc>
        <w:tc>
          <w:tcPr>
            <w:tcW w:w="2416" w:type="dxa"/>
            <w:shd w:val="clear" w:color="auto" w:fill="auto"/>
            <w:tcMar>
              <w:top w:w="100" w:type="dxa"/>
              <w:left w:w="100" w:type="dxa"/>
              <w:bottom w:w="100" w:type="dxa"/>
              <w:right w:w="100" w:type="dxa"/>
            </w:tcMar>
          </w:tcPr>
          <w:p w14:paraId="5A0372A7" w14:textId="6C011647" w:rsidR="00C36084" w:rsidRPr="00BA2086" w:rsidRDefault="0084652C" w:rsidP="00BD5127">
            <w:pPr>
              <w:widowControl w:val="0"/>
              <w:spacing w:line="288" w:lineRule="auto"/>
              <w:rPr>
                <w:sz w:val="26"/>
                <w:szCs w:val="26"/>
              </w:rPr>
            </w:pPr>
            <w:r>
              <w:rPr>
                <w:sz w:val="26"/>
                <w:szCs w:val="26"/>
              </w:rPr>
              <w:t>c</w:t>
            </w:r>
            <w:r w:rsidR="00CD1744">
              <w:rPr>
                <w:sz w:val="26"/>
                <w:szCs w:val="26"/>
              </w:rPr>
              <w:t>heckout_method</w:t>
            </w:r>
          </w:p>
        </w:tc>
        <w:tc>
          <w:tcPr>
            <w:tcW w:w="2268" w:type="dxa"/>
            <w:shd w:val="clear" w:color="auto" w:fill="auto"/>
            <w:tcMar>
              <w:top w:w="100" w:type="dxa"/>
              <w:left w:w="100" w:type="dxa"/>
              <w:bottom w:w="100" w:type="dxa"/>
              <w:right w:w="100" w:type="dxa"/>
            </w:tcMar>
          </w:tcPr>
          <w:p w14:paraId="5152597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5F401508" w14:textId="60D192DA" w:rsidR="00C36084" w:rsidRPr="00BA2086" w:rsidRDefault="0084652C" w:rsidP="00BD5127">
            <w:pPr>
              <w:widowControl w:val="0"/>
              <w:spacing w:line="288" w:lineRule="auto"/>
              <w:rPr>
                <w:sz w:val="26"/>
                <w:szCs w:val="26"/>
              </w:rPr>
            </w:pPr>
            <w:r>
              <w:rPr>
                <w:sz w:val="26"/>
                <w:szCs w:val="26"/>
              </w:rPr>
              <w:t xml:space="preserve">Phương thức </w:t>
            </w:r>
            <w:r w:rsidR="00C36084" w:rsidRPr="00BA2086">
              <w:rPr>
                <w:sz w:val="26"/>
                <w:szCs w:val="26"/>
              </w:rPr>
              <w:t>thanh toán</w:t>
            </w:r>
          </w:p>
        </w:tc>
      </w:tr>
    </w:tbl>
    <w:p w14:paraId="03D27806" w14:textId="77777777" w:rsidR="0061040B" w:rsidRPr="009D30D2" w:rsidRDefault="0061040B" w:rsidP="0061040B">
      <w:pPr>
        <w:rPr>
          <w:sz w:val="26"/>
          <w:szCs w:val="26"/>
        </w:rPr>
      </w:pPr>
    </w:p>
    <w:p w14:paraId="092207E0" w14:textId="5195A30E" w:rsidR="009D30D2" w:rsidRPr="009D30D2" w:rsidRDefault="0084652C" w:rsidP="002A6960">
      <w:pPr>
        <w:ind w:firstLine="567"/>
        <w:jc w:val="both"/>
        <w:rPr>
          <w:sz w:val="26"/>
          <w:szCs w:val="26"/>
        </w:rPr>
      </w:pPr>
      <w:r w:rsidRPr="009D30D2">
        <w:rPr>
          <w:sz w:val="26"/>
          <w:szCs w:val="26"/>
        </w:rPr>
        <w:t xml:space="preserve">Lớp shipping lưu trữ thông tin giao hàng gồm có tên khách hàng, số điện thoại, địa chỉ, email của khách hàng và phưng thức thanh toán là gì. Những thông tin này giúp xác định được </w:t>
      </w:r>
      <w:r w:rsidR="009D30D2" w:rsidRPr="009D30D2">
        <w:rPr>
          <w:sz w:val="26"/>
          <w:szCs w:val="26"/>
        </w:rPr>
        <w:t>những thông tin cần thiết trong việc giao hàng đến tận tay khách hàng.</w:t>
      </w:r>
    </w:p>
    <w:p w14:paraId="67DE1021" w14:textId="77777777" w:rsidR="009D30D2" w:rsidRDefault="009D30D2" w:rsidP="009D30D2">
      <w:r>
        <w:br w:type="page"/>
      </w:r>
    </w:p>
    <w:p w14:paraId="745804F8" w14:textId="3762E453" w:rsidR="00C36084" w:rsidRPr="00BA2086" w:rsidRDefault="00C36084" w:rsidP="00156692">
      <w:pPr>
        <w:spacing w:before="80" w:line="288" w:lineRule="auto"/>
        <w:outlineLvl w:val="3"/>
        <w:rPr>
          <w:b/>
          <w:sz w:val="26"/>
          <w:szCs w:val="26"/>
        </w:rPr>
      </w:pPr>
      <w:r w:rsidRPr="00BA2086">
        <w:rPr>
          <w:b/>
          <w:sz w:val="26"/>
          <w:szCs w:val="26"/>
        </w:rPr>
        <w:t>2.6.</w:t>
      </w:r>
      <w:r w:rsidR="006A0021">
        <w:rPr>
          <w:b/>
          <w:sz w:val="26"/>
          <w:szCs w:val="26"/>
        </w:rPr>
        <w:t>1</w:t>
      </w:r>
      <w:r w:rsidR="001103EE">
        <w:rPr>
          <w:b/>
          <w:sz w:val="26"/>
          <w:szCs w:val="26"/>
        </w:rPr>
        <w:t>1</w:t>
      </w:r>
      <w:r w:rsidRPr="00BA2086">
        <w:rPr>
          <w:b/>
          <w:sz w:val="26"/>
          <w:szCs w:val="26"/>
        </w:rPr>
        <w:t xml:space="preserve"> Lớp orders</w:t>
      </w:r>
    </w:p>
    <w:p w14:paraId="5084EA5B" w14:textId="35504C90" w:rsidR="00E27623" w:rsidRDefault="00AC5892" w:rsidP="00E27623">
      <w:pPr>
        <w:keepNext/>
        <w:spacing w:line="288" w:lineRule="auto"/>
        <w:jc w:val="center"/>
      </w:pPr>
      <w:r w:rsidRPr="00AC5892">
        <w:rPr>
          <w:noProof/>
        </w:rPr>
        <w:drawing>
          <wp:inline distT="0" distB="0" distL="0" distR="0" wp14:anchorId="6495FD90" wp14:editId="6FC8FDD8">
            <wp:extent cx="2501571" cy="2529444"/>
            <wp:effectExtent l="0" t="0" r="0" b="4445"/>
            <wp:docPr id="16934689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8988" name="Picture 1" descr="A screenshot of a computer code&#10;&#10;AI-generated content may be incorrect."/>
                    <pic:cNvPicPr/>
                  </pic:nvPicPr>
                  <pic:blipFill>
                    <a:blip r:embed="rId38"/>
                    <a:stretch>
                      <a:fillRect/>
                    </a:stretch>
                  </pic:blipFill>
                  <pic:spPr>
                    <a:xfrm>
                      <a:off x="0" y="0"/>
                      <a:ext cx="2526686" cy="2554839"/>
                    </a:xfrm>
                    <a:prstGeom prst="rect">
                      <a:avLst/>
                    </a:prstGeom>
                  </pic:spPr>
                </pic:pic>
              </a:graphicData>
            </a:graphic>
          </wp:inline>
        </w:drawing>
      </w:r>
    </w:p>
    <w:p w14:paraId="6FC391B5" w14:textId="62A8BFF4" w:rsidR="00C36084" w:rsidRPr="00BA2086" w:rsidRDefault="00E27623" w:rsidP="00E27623">
      <w:pPr>
        <w:pStyle w:val="Caption"/>
        <w:rPr>
          <w:b/>
        </w:rPr>
      </w:pPr>
      <w:bookmarkStart w:id="107" w:name="_Toc196282112"/>
      <w:r>
        <w:t xml:space="preserve">Hình </w:t>
      </w:r>
      <w:fldSimple w:instr=" SEQ Hình \* ARABIC ">
        <w:r w:rsidR="00CF71CE">
          <w:rPr>
            <w:noProof/>
          </w:rPr>
          <w:t>15</w:t>
        </w:r>
      </w:fldSimple>
      <w:r w:rsidR="00A421E9">
        <w:t>.</w:t>
      </w:r>
      <w:r w:rsidR="00FC5DEC">
        <w:t xml:space="preserve"> </w:t>
      </w:r>
      <w:r w:rsidR="00FC5DEC" w:rsidRPr="00BA2086">
        <w:rPr>
          <w:bCs/>
        </w:rPr>
        <w:t>Lớp orders</w:t>
      </w:r>
      <w:bookmarkEnd w:id="107"/>
    </w:p>
    <w:p w14:paraId="5E773F1E" w14:textId="7B772C06" w:rsidR="00966582" w:rsidRDefault="008302A7" w:rsidP="008302A7">
      <w:pPr>
        <w:pStyle w:val="Caption"/>
        <w:spacing w:after="0"/>
      </w:pPr>
      <w:bookmarkStart w:id="108" w:name="_Toc196289020"/>
      <w:r>
        <w:t xml:space="preserve">Bảng </w:t>
      </w:r>
      <w:fldSimple w:instr=" SEQ Bảng \* ARABIC ">
        <w:r w:rsidR="00CF71CE">
          <w:rPr>
            <w:noProof/>
          </w:rPr>
          <w:t>13</w:t>
        </w:r>
      </w:fldSimple>
      <w:r w:rsidR="00D924BE">
        <w:t>.</w:t>
      </w:r>
      <w:r w:rsidRPr="00BA2086">
        <w:t xml:space="preserve"> </w:t>
      </w:r>
      <w:r w:rsidRPr="00BA2086">
        <w:rPr>
          <w:bCs/>
        </w:rPr>
        <w:t>Mô tả thuộc tính lớp orders</w:t>
      </w:r>
      <w:bookmarkEnd w:id="108"/>
    </w:p>
    <w:tbl>
      <w:tblPr>
        <w:tblW w:w="8854"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
        <w:gridCol w:w="2976"/>
        <w:gridCol w:w="1843"/>
        <w:gridCol w:w="3402"/>
      </w:tblGrid>
      <w:tr w:rsidR="00C36084" w:rsidRPr="00BA2086" w14:paraId="3607259F" w14:textId="77777777" w:rsidTr="009D30D2">
        <w:tc>
          <w:tcPr>
            <w:tcW w:w="633" w:type="dxa"/>
            <w:shd w:val="clear" w:color="auto" w:fill="auto"/>
            <w:tcMar>
              <w:top w:w="100" w:type="dxa"/>
              <w:left w:w="100" w:type="dxa"/>
              <w:bottom w:w="100" w:type="dxa"/>
              <w:right w:w="100" w:type="dxa"/>
            </w:tcMar>
          </w:tcPr>
          <w:p w14:paraId="25835AC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976" w:type="dxa"/>
            <w:shd w:val="clear" w:color="auto" w:fill="auto"/>
            <w:tcMar>
              <w:top w:w="100" w:type="dxa"/>
              <w:left w:w="100" w:type="dxa"/>
              <w:bottom w:w="100" w:type="dxa"/>
              <w:right w:w="100" w:type="dxa"/>
            </w:tcMar>
          </w:tcPr>
          <w:p w14:paraId="3B3E82D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43" w:type="dxa"/>
            <w:shd w:val="clear" w:color="auto" w:fill="auto"/>
            <w:tcMar>
              <w:top w:w="100" w:type="dxa"/>
              <w:left w:w="100" w:type="dxa"/>
              <w:bottom w:w="100" w:type="dxa"/>
              <w:right w:w="100" w:type="dxa"/>
            </w:tcMar>
          </w:tcPr>
          <w:p w14:paraId="682E90A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402" w:type="dxa"/>
            <w:shd w:val="clear" w:color="auto" w:fill="auto"/>
            <w:tcMar>
              <w:top w:w="100" w:type="dxa"/>
              <w:left w:w="100" w:type="dxa"/>
              <w:bottom w:w="100" w:type="dxa"/>
              <w:right w:w="100" w:type="dxa"/>
            </w:tcMar>
          </w:tcPr>
          <w:p w14:paraId="5D703DF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95280BE" w14:textId="77777777" w:rsidTr="009D30D2">
        <w:tc>
          <w:tcPr>
            <w:tcW w:w="633" w:type="dxa"/>
            <w:shd w:val="clear" w:color="auto" w:fill="auto"/>
            <w:tcMar>
              <w:top w:w="100" w:type="dxa"/>
              <w:left w:w="100" w:type="dxa"/>
              <w:bottom w:w="100" w:type="dxa"/>
              <w:right w:w="100" w:type="dxa"/>
            </w:tcMar>
          </w:tcPr>
          <w:p w14:paraId="4B3B1143" w14:textId="77777777" w:rsidR="00C36084" w:rsidRPr="00BA2086" w:rsidRDefault="00C36084" w:rsidP="00BD5127">
            <w:pPr>
              <w:widowControl w:val="0"/>
              <w:spacing w:line="288" w:lineRule="auto"/>
              <w:rPr>
                <w:sz w:val="26"/>
                <w:szCs w:val="26"/>
              </w:rPr>
            </w:pPr>
            <w:r w:rsidRPr="00BA2086">
              <w:rPr>
                <w:sz w:val="26"/>
                <w:szCs w:val="26"/>
              </w:rPr>
              <w:t>1</w:t>
            </w:r>
          </w:p>
        </w:tc>
        <w:tc>
          <w:tcPr>
            <w:tcW w:w="2976" w:type="dxa"/>
            <w:shd w:val="clear" w:color="auto" w:fill="auto"/>
            <w:tcMar>
              <w:top w:w="100" w:type="dxa"/>
              <w:left w:w="100" w:type="dxa"/>
              <w:bottom w:w="100" w:type="dxa"/>
              <w:right w:w="100" w:type="dxa"/>
            </w:tcMar>
          </w:tcPr>
          <w:p w14:paraId="341222A3" w14:textId="7C432F31" w:rsidR="00C36084" w:rsidRPr="00BA2086" w:rsidRDefault="00350F10" w:rsidP="00BD5127">
            <w:pPr>
              <w:widowControl w:val="0"/>
              <w:spacing w:line="288" w:lineRule="auto"/>
              <w:rPr>
                <w:sz w:val="26"/>
                <w:szCs w:val="26"/>
              </w:rPr>
            </w:pPr>
            <w:r>
              <w:rPr>
                <w:sz w:val="26"/>
                <w:szCs w:val="26"/>
              </w:rPr>
              <w:t>order_</w:t>
            </w:r>
            <w:r w:rsidR="00C36084" w:rsidRPr="00BA2086">
              <w:rPr>
                <w:sz w:val="26"/>
                <w:szCs w:val="26"/>
              </w:rPr>
              <w:t>id</w:t>
            </w:r>
          </w:p>
        </w:tc>
        <w:tc>
          <w:tcPr>
            <w:tcW w:w="1843" w:type="dxa"/>
            <w:shd w:val="clear" w:color="auto" w:fill="auto"/>
            <w:tcMar>
              <w:top w:w="100" w:type="dxa"/>
              <w:left w:w="100" w:type="dxa"/>
              <w:bottom w:w="100" w:type="dxa"/>
              <w:right w:w="100" w:type="dxa"/>
            </w:tcMar>
          </w:tcPr>
          <w:p w14:paraId="36C7A540" w14:textId="77777777" w:rsidR="00C36084" w:rsidRPr="00BA2086" w:rsidRDefault="00C36084" w:rsidP="00BD5127">
            <w:pPr>
              <w:widowControl w:val="0"/>
              <w:spacing w:line="288" w:lineRule="auto"/>
              <w:rPr>
                <w:sz w:val="26"/>
                <w:szCs w:val="26"/>
              </w:rPr>
            </w:pPr>
            <w:r w:rsidRPr="00BA2086">
              <w:rPr>
                <w:sz w:val="26"/>
                <w:szCs w:val="26"/>
              </w:rPr>
              <w:t>int(11)</w:t>
            </w:r>
          </w:p>
        </w:tc>
        <w:tc>
          <w:tcPr>
            <w:tcW w:w="3402" w:type="dxa"/>
            <w:shd w:val="clear" w:color="auto" w:fill="auto"/>
            <w:tcMar>
              <w:top w:w="100" w:type="dxa"/>
              <w:left w:w="100" w:type="dxa"/>
              <w:bottom w:w="100" w:type="dxa"/>
              <w:right w:w="100" w:type="dxa"/>
            </w:tcMar>
          </w:tcPr>
          <w:p w14:paraId="241B6084" w14:textId="7567A419" w:rsidR="00C36084" w:rsidRPr="00BA2086" w:rsidRDefault="00C36084" w:rsidP="00BD5127">
            <w:pPr>
              <w:widowControl w:val="0"/>
              <w:spacing w:line="288" w:lineRule="auto"/>
              <w:rPr>
                <w:sz w:val="26"/>
                <w:szCs w:val="26"/>
              </w:rPr>
            </w:pPr>
            <w:r w:rsidRPr="00BA2086">
              <w:rPr>
                <w:sz w:val="26"/>
                <w:szCs w:val="26"/>
              </w:rPr>
              <w:t>Mã đơn hàng</w:t>
            </w:r>
            <w:r w:rsidR="009D30D2">
              <w:rPr>
                <w:sz w:val="26"/>
                <w:szCs w:val="26"/>
              </w:rPr>
              <w:t xml:space="preserve"> xác định bản ghi</w:t>
            </w:r>
          </w:p>
        </w:tc>
      </w:tr>
      <w:tr w:rsidR="00C36084" w:rsidRPr="00BA2086" w14:paraId="11B7F324" w14:textId="77777777" w:rsidTr="009D30D2">
        <w:tc>
          <w:tcPr>
            <w:tcW w:w="633" w:type="dxa"/>
            <w:shd w:val="clear" w:color="auto" w:fill="auto"/>
            <w:tcMar>
              <w:top w:w="100" w:type="dxa"/>
              <w:left w:w="100" w:type="dxa"/>
              <w:bottom w:w="100" w:type="dxa"/>
              <w:right w:w="100" w:type="dxa"/>
            </w:tcMar>
          </w:tcPr>
          <w:p w14:paraId="7D21DC3A" w14:textId="77777777" w:rsidR="00C36084" w:rsidRPr="00BA2086" w:rsidRDefault="00C36084" w:rsidP="00BD5127">
            <w:pPr>
              <w:widowControl w:val="0"/>
              <w:spacing w:line="288" w:lineRule="auto"/>
              <w:rPr>
                <w:sz w:val="26"/>
                <w:szCs w:val="26"/>
              </w:rPr>
            </w:pPr>
            <w:r w:rsidRPr="00BA2086">
              <w:rPr>
                <w:sz w:val="26"/>
                <w:szCs w:val="26"/>
              </w:rPr>
              <w:t>2</w:t>
            </w:r>
          </w:p>
        </w:tc>
        <w:tc>
          <w:tcPr>
            <w:tcW w:w="2976" w:type="dxa"/>
            <w:shd w:val="clear" w:color="auto" w:fill="auto"/>
            <w:tcMar>
              <w:top w:w="100" w:type="dxa"/>
              <w:left w:w="100" w:type="dxa"/>
              <w:bottom w:w="100" w:type="dxa"/>
              <w:right w:w="100" w:type="dxa"/>
            </w:tcMar>
          </w:tcPr>
          <w:p w14:paraId="170A89CB" w14:textId="77777777" w:rsidR="00C36084" w:rsidRPr="00BA2086" w:rsidRDefault="00C36084" w:rsidP="00BD5127">
            <w:pPr>
              <w:widowControl w:val="0"/>
              <w:spacing w:line="288" w:lineRule="auto"/>
              <w:rPr>
                <w:sz w:val="26"/>
                <w:szCs w:val="26"/>
              </w:rPr>
            </w:pPr>
            <w:r w:rsidRPr="00BA2086">
              <w:rPr>
                <w:sz w:val="26"/>
                <w:szCs w:val="26"/>
              </w:rPr>
              <w:t>order_code</w:t>
            </w:r>
          </w:p>
        </w:tc>
        <w:tc>
          <w:tcPr>
            <w:tcW w:w="1843" w:type="dxa"/>
            <w:shd w:val="clear" w:color="auto" w:fill="auto"/>
            <w:tcMar>
              <w:top w:w="100" w:type="dxa"/>
              <w:left w:w="100" w:type="dxa"/>
              <w:bottom w:w="100" w:type="dxa"/>
              <w:right w:w="100" w:type="dxa"/>
            </w:tcMar>
          </w:tcPr>
          <w:p w14:paraId="0A54F9CE"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402" w:type="dxa"/>
            <w:shd w:val="clear" w:color="auto" w:fill="auto"/>
            <w:tcMar>
              <w:top w:w="100" w:type="dxa"/>
              <w:left w:w="100" w:type="dxa"/>
              <w:bottom w:w="100" w:type="dxa"/>
              <w:right w:w="100" w:type="dxa"/>
            </w:tcMar>
          </w:tcPr>
          <w:p w14:paraId="79000B21" w14:textId="760D0675" w:rsidR="00C36084" w:rsidRPr="00BA2086" w:rsidRDefault="00C36084" w:rsidP="00BD5127">
            <w:pPr>
              <w:widowControl w:val="0"/>
              <w:spacing w:line="288" w:lineRule="auto"/>
              <w:rPr>
                <w:sz w:val="26"/>
                <w:szCs w:val="26"/>
              </w:rPr>
            </w:pPr>
            <w:r w:rsidRPr="00BA2086">
              <w:rPr>
                <w:sz w:val="26"/>
                <w:szCs w:val="26"/>
              </w:rPr>
              <w:t>Mã đơn hàng</w:t>
            </w:r>
            <w:r w:rsidR="009D30D2">
              <w:rPr>
                <w:sz w:val="26"/>
                <w:szCs w:val="26"/>
              </w:rPr>
              <w:t xml:space="preserve"> gồm 9 ký tự</w:t>
            </w:r>
          </w:p>
        </w:tc>
      </w:tr>
      <w:tr w:rsidR="00C36084" w:rsidRPr="00BA2086" w14:paraId="1B17DE4F" w14:textId="77777777" w:rsidTr="009D30D2">
        <w:tc>
          <w:tcPr>
            <w:tcW w:w="633" w:type="dxa"/>
            <w:shd w:val="clear" w:color="auto" w:fill="auto"/>
            <w:tcMar>
              <w:top w:w="100" w:type="dxa"/>
              <w:left w:w="100" w:type="dxa"/>
              <w:bottom w:w="100" w:type="dxa"/>
              <w:right w:w="100" w:type="dxa"/>
            </w:tcMar>
          </w:tcPr>
          <w:p w14:paraId="58F7732F" w14:textId="77777777" w:rsidR="00C36084" w:rsidRPr="00BA2086" w:rsidRDefault="00C36084" w:rsidP="00BD5127">
            <w:pPr>
              <w:widowControl w:val="0"/>
              <w:spacing w:line="288" w:lineRule="auto"/>
              <w:rPr>
                <w:sz w:val="26"/>
                <w:szCs w:val="26"/>
              </w:rPr>
            </w:pPr>
            <w:r w:rsidRPr="00BA2086">
              <w:rPr>
                <w:sz w:val="26"/>
                <w:szCs w:val="26"/>
              </w:rPr>
              <w:t>3</w:t>
            </w:r>
          </w:p>
        </w:tc>
        <w:tc>
          <w:tcPr>
            <w:tcW w:w="2976" w:type="dxa"/>
            <w:shd w:val="clear" w:color="auto" w:fill="auto"/>
            <w:tcMar>
              <w:top w:w="100" w:type="dxa"/>
              <w:left w:w="100" w:type="dxa"/>
              <w:bottom w:w="100" w:type="dxa"/>
              <w:right w:w="100" w:type="dxa"/>
            </w:tcMar>
          </w:tcPr>
          <w:p w14:paraId="280ABA60" w14:textId="7557DD3D" w:rsidR="00C36084" w:rsidRPr="00BA2086" w:rsidRDefault="009D30D2" w:rsidP="00BD5127">
            <w:pPr>
              <w:widowControl w:val="0"/>
              <w:spacing w:line="288" w:lineRule="auto"/>
              <w:rPr>
                <w:sz w:val="26"/>
                <w:szCs w:val="26"/>
              </w:rPr>
            </w:pPr>
            <w:r w:rsidRPr="009D30D2">
              <w:rPr>
                <w:sz w:val="26"/>
                <w:szCs w:val="26"/>
              </w:rPr>
              <w:t>order_status</w:t>
            </w:r>
          </w:p>
        </w:tc>
        <w:tc>
          <w:tcPr>
            <w:tcW w:w="1843" w:type="dxa"/>
            <w:shd w:val="clear" w:color="auto" w:fill="auto"/>
            <w:tcMar>
              <w:top w:w="100" w:type="dxa"/>
              <w:left w:w="100" w:type="dxa"/>
              <w:bottom w:w="100" w:type="dxa"/>
              <w:right w:w="100" w:type="dxa"/>
            </w:tcMar>
          </w:tcPr>
          <w:p w14:paraId="3E9CC8B8" w14:textId="306FC87F" w:rsidR="00C36084" w:rsidRPr="00BA2086" w:rsidRDefault="009D30D2" w:rsidP="00BD5127">
            <w:pPr>
              <w:widowControl w:val="0"/>
              <w:spacing w:line="288" w:lineRule="auto"/>
              <w:rPr>
                <w:sz w:val="26"/>
                <w:szCs w:val="26"/>
              </w:rPr>
            </w:pPr>
            <w:r>
              <w:rPr>
                <w:sz w:val="26"/>
                <w:szCs w:val="26"/>
              </w:rPr>
              <w:t>int(</w:t>
            </w:r>
            <w:r w:rsidR="00350F10">
              <w:rPr>
                <w:sz w:val="26"/>
                <w:szCs w:val="26"/>
              </w:rPr>
              <w:t>2</w:t>
            </w:r>
            <w:r>
              <w:rPr>
                <w:sz w:val="26"/>
                <w:szCs w:val="26"/>
              </w:rPr>
              <w:t>)</w:t>
            </w:r>
          </w:p>
        </w:tc>
        <w:tc>
          <w:tcPr>
            <w:tcW w:w="3402" w:type="dxa"/>
            <w:shd w:val="clear" w:color="auto" w:fill="auto"/>
            <w:tcMar>
              <w:top w:w="100" w:type="dxa"/>
              <w:left w:w="100" w:type="dxa"/>
              <w:bottom w:w="100" w:type="dxa"/>
              <w:right w:w="100" w:type="dxa"/>
            </w:tcMar>
          </w:tcPr>
          <w:p w14:paraId="1FCD1E80" w14:textId="6FA20EFF" w:rsidR="00C36084" w:rsidRPr="00BA2086" w:rsidRDefault="009D30D2" w:rsidP="00BD5127">
            <w:pPr>
              <w:widowControl w:val="0"/>
              <w:spacing w:line="288" w:lineRule="auto"/>
              <w:rPr>
                <w:sz w:val="26"/>
                <w:szCs w:val="26"/>
              </w:rPr>
            </w:pPr>
            <w:r>
              <w:rPr>
                <w:sz w:val="26"/>
                <w:szCs w:val="26"/>
              </w:rPr>
              <w:t>Trạng thái đơn hàng</w:t>
            </w:r>
          </w:p>
        </w:tc>
      </w:tr>
      <w:tr w:rsidR="00C36084" w:rsidRPr="00BA2086" w14:paraId="0477FB77" w14:textId="77777777" w:rsidTr="009D30D2">
        <w:tc>
          <w:tcPr>
            <w:tcW w:w="633" w:type="dxa"/>
            <w:shd w:val="clear" w:color="auto" w:fill="auto"/>
            <w:tcMar>
              <w:top w:w="100" w:type="dxa"/>
              <w:left w:w="100" w:type="dxa"/>
              <w:bottom w:w="100" w:type="dxa"/>
              <w:right w:w="100" w:type="dxa"/>
            </w:tcMar>
          </w:tcPr>
          <w:p w14:paraId="7DB82CF3" w14:textId="77777777" w:rsidR="00C36084" w:rsidRPr="00BA2086" w:rsidRDefault="00C36084" w:rsidP="00BD5127">
            <w:pPr>
              <w:widowControl w:val="0"/>
              <w:spacing w:line="288" w:lineRule="auto"/>
              <w:rPr>
                <w:sz w:val="26"/>
                <w:szCs w:val="26"/>
              </w:rPr>
            </w:pPr>
            <w:r w:rsidRPr="00BA2086">
              <w:rPr>
                <w:sz w:val="26"/>
                <w:szCs w:val="26"/>
              </w:rPr>
              <w:t>4</w:t>
            </w:r>
          </w:p>
        </w:tc>
        <w:tc>
          <w:tcPr>
            <w:tcW w:w="2976" w:type="dxa"/>
            <w:shd w:val="clear" w:color="auto" w:fill="auto"/>
            <w:tcMar>
              <w:top w:w="100" w:type="dxa"/>
              <w:left w:w="100" w:type="dxa"/>
              <w:bottom w:w="100" w:type="dxa"/>
              <w:right w:w="100" w:type="dxa"/>
            </w:tcMar>
          </w:tcPr>
          <w:p w14:paraId="1DA16595" w14:textId="6F25B757" w:rsidR="00C36084" w:rsidRPr="00BA2086" w:rsidRDefault="009D30D2" w:rsidP="00BD5127">
            <w:pPr>
              <w:widowControl w:val="0"/>
              <w:spacing w:line="288" w:lineRule="auto"/>
              <w:rPr>
                <w:sz w:val="26"/>
                <w:szCs w:val="26"/>
              </w:rPr>
            </w:pPr>
            <w:r w:rsidRPr="009D30D2">
              <w:rPr>
                <w:sz w:val="26"/>
                <w:szCs w:val="26"/>
              </w:rPr>
              <w:t>payment_status</w:t>
            </w:r>
          </w:p>
        </w:tc>
        <w:tc>
          <w:tcPr>
            <w:tcW w:w="1843" w:type="dxa"/>
            <w:shd w:val="clear" w:color="auto" w:fill="auto"/>
            <w:tcMar>
              <w:top w:w="100" w:type="dxa"/>
              <w:left w:w="100" w:type="dxa"/>
              <w:bottom w:w="100" w:type="dxa"/>
              <w:right w:w="100" w:type="dxa"/>
            </w:tcMar>
          </w:tcPr>
          <w:p w14:paraId="53C2CFFB" w14:textId="387660E3" w:rsidR="00C36084" w:rsidRPr="00BA2086" w:rsidRDefault="009D30D2" w:rsidP="00BD5127">
            <w:pPr>
              <w:widowControl w:val="0"/>
              <w:spacing w:line="288" w:lineRule="auto"/>
              <w:rPr>
                <w:sz w:val="26"/>
                <w:szCs w:val="26"/>
              </w:rPr>
            </w:pPr>
            <w:r>
              <w:rPr>
                <w:sz w:val="26"/>
                <w:szCs w:val="26"/>
              </w:rPr>
              <w:t>int(</w:t>
            </w:r>
            <w:r w:rsidR="00350F10">
              <w:rPr>
                <w:sz w:val="26"/>
                <w:szCs w:val="26"/>
              </w:rPr>
              <w:t>2</w:t>
            </w:r>
            <w:r>
              <w:rPr>
                <w:sz w:val="26"/>
                <w:szCs w:val="26"/>
              </w:rPr>
              <w:t>)</w:t>
            </w:r>
          </w:p>
        </w:tc>
        <w:tc>
          <w:tcPr>
            <w:tcW w:w="3402" w:type="dxa"/>
            <w:shd w:val="clear" w:color="auto" w:fill="auto"/>
            <w:tcMar>
              <w:top w:w="100" w:type="dxa"/>
              <w:left w:w="100" w:type="dxa"/>
              <w:bottom w:w="100" w:type="dxa"/>
              <w:right w:w="100" w:type="dxa"/>
            </w:tcMar>
          </w:tcPr>
          <w:p w14:paraId="73B1BBA1" w14:textId="6520B826" w:rsidR="00C36084" w:rsidRPr="00BA2086" w:rsidRDefault="009D30D2" w:rsidP="00BD5127">
            <w:pPr>
              <w:widowControl w:val="0"/>
              <w:spacing w:line="288" w:lineRule="auto"/>
              <w:rPr>
                <w:sz w:val="26"/>
                <w:szCs w:val="26"/>
              </w:rPr>
            </w:pPr>
            <w:r>
              <w:rPr>
                <w:sz w:val="26"/>
                <w:szCs w:val="26"/>
              </w:rPr>
              <w:t>Trạng thái thanh toán</w:t>
            </w:r>
          </w:p>
        </w:tc>
      </w:tr>
      <w:tr w:rsidR="00C36084" w:rsidRPr="00BA2086" w14:paraId="721CBE7F" w14:textId="77777777" w:rsidTr="009D30D2">
        <w:tc>
          <w:tcPr>
            <w:tcW w:w="633" w:type="dxa"/>
            <w:shd w:val="clear" w:color="auto" w:fill="auto"/>
            <w:tcMar>
              <w:top w:w="100" w:type="dxa"/>
              <w:left w:w="100" w:type="dxa"/>
              <w:bottom w:w="100" w:type="dxa"/>
              <w:right w:w="100" w:type="dxa"/>
            </w:tcMar>
          </w:tcPr>
          <w:p w14:paraId="09F6ADF8" w14:textId="77777777" w:rsidR="00C36084" w:rsidRPr="00BA2086" w:rsidRDefault="00C36084" w:rsidP="00BD5127">
            <w:pPr>
              <w:widowControl w:val="0"/>
              <w:spacing w:line="288" w:lineRule="auto"/>
              <w:rPr>
                <w:sz w:val="26"/>
                <w:szCs w:val="26"/>
              </w:rPr>
            </w:pPr>
            <w:r w:rsidRPr="00BA2086">
              <w:rPr>
                <w:sz w:val="26"/>
                <w:szCs w:val="26"/>
              </w:rPr>
              <w:t>5</w:t>
            </w:r>
          </w:p>
        </w:tc>
        <w:tc>
          <w:tcPr>
            <w:tcW w:w="2976" w:type="dxa"/>
            <w:shd w:val="clear" w:color="auto" w:fill="auto"/>
            <w:tcMar>
              <w:top w:w="100" w:type="dxa"/>
              <w:left w:w="100" w:type="dxa"/>
              <w:bottom w:w="100" w:type="dxa"/>
              <w:right w:w="100" w:type="dxa"/>
            </w:tcMar>
          </w:tcPr>
          <w:p w14:paraId="577CBD3D" w14:textId="50FC90BE" w:rsidR="00C36084" w:rsidRPr="00BA2086" w:rsidRDefault="009D30D2" w:rsidP="00BD5127">
            <w:pPr>
              <w:widowControl w:val="0"/>
              <w:spacing w:line="288" w:lineRule="auto"/>
              <w:rPr>
                <w:sz w:val="26"/>
                <w:szCs w:val="26"/>
              </w:rPr>
            </w:pPr>
            <w:r w:rsidRPr="009D30D2">
              <w:rPr>
                <w:sz w:val="26"/>
                <w:szCs w:val="26"/>
              </w:rPr>
              <w:t>user_id {FK}</w:t>
            </w:r>
          </w:p>
        </w:tc>
        <w:tc>
          <w:tcPr>
            <w:tcW w:w="1843" w:type="dxa"/>
            <w:shd w:val="clear" w:color="auto" w:fill="auto"/>
            <w:tcMar>
              <w:top w:w="100" w:type="dxa"/>
              <w:left w:w="100" w:type="dxa"/>
              <w:bottom w:w="100" w:type="dxa"/>
              <w:right w:w="100" w:type="dxa"/>
            </w:tcMar>
          </w:tcPr>
          <w:p w14:paraId="6774A533" w14:textId="5BBDB199" w:rsidR="00C36084" w:rsidRPr="00BA2086" w:rsidRDefault="009D30D2" w:rsidP="00BD5127">
            <w:pPr>
              <w:widowControl w:val="0"/>
              <w:spacing w:line="288" w:lineRule="auto"/>
              <w:rPr>
                <w:sz w:val="26"/>
                <w:szCs w:val="26"/>
              </w:rPr>
            </w:pPr>
            <w:r>
              <w:rPr>
                <w:sz w:val="26"/>
                <w:szCs w:val="26"/>
              </w:rPr>
              <w:t>bigint()</w:t>
            </w:r>
          </w:p>
        </w:tc>
        <w:tc>
          <w:tcPr>
            <w:tcW w:w="3402" w:type="dxa"/>
            <w:shd w:val="clear" w:color="auto" w:fill="auto"/>
            <w:tcMar>
              <w:top w:w="100" w:type="dxa"/>
              <w:left w:w="100" w:type="dxa"/>
              <w:bottom w:w="100" w:type="dxa"/>
              <w:right w:w="100" w:type="dxa"/>
            </w:tcMar>
          </w:tcPr>
          <w:p w14:paraId="00F27FC8" w14:textId="54B48184" w:rsidR="00C36084" w:rsidRPr="00BA2086" w:rsidRDefault="009D30D2" w:rsidP="00BD5127">
            <w:pPr>
              <w:widowControl w:val="0"/>
              <w:spacing w:line="288" w:lineRule="auto"/>
              <w:rPr>
                <w:sz w:val="26"/>
                <w:szCs w:val="26"/>
              </w:rPr>
            </w:pPr>
            <w:r>
              <w:rPr>
                <w:sz w:val="26"/>
                <w:szCs w:val="26"/>
              </w:rPr>
              <w:t>Id tài khoản của khách hàng</w:t>
            </w:r>
          </w:p>
        </w:tc>
      </w:tr>
      <w:tr w:rsidR="00C36084" w:rsidRPr="00BA2086" w14:paraId="487AE97A" w14:textId="77777777" w:rsidTr="009D30D2">
        <w:tc>
          <w:tcPr>
            <w:tcW w:w="633" w:type="dxa"/>
            <w:shd w:val="clear" w:color="auto" w:fill="auto"/>
            <w:tcMar>
              <w:top w:w="100" w:type="dxa"/>
              <w:left w:w="100" w:type="dxa"/>
              <w:bottom w:w="100" w:type="dxa"/>
              <w:right w:w="100" w:type="dxa"/>
            </w:tcMar>
          </w:tcPr>
          <w:p w14:paraId="53C4F9BC" w14:textId="77777777" w:rsidR="00C36084" w:rsidRPr="00BA2086" w:rsidRDefault="00C36084" w:rsidP="00BD5127">
            <w:pPr>
              <w:widowControl w:val="0"/>
              <w:spacing w:line="288" w:lineRule="auto"/>
              <w:rPr>
                <w:sz w:val="26"/>
                <w:szCs w:val="26"/>
              </w:rPr>
            </w:pPr>
            <w:r w:rsidRPr="00BA2086">
              <w:rPr>
                <w:sz w:val="26"/>
                <w:szCs w:val="26"/>
              </w:rPr>
              <w:t>6</w:t>
            </w:r>
          </w:p>
        </w:tc>
        <w:tc>
          <w:tcPr>
            <w:tcW w:w="2976" w:type="dxa"/>
            <w:shd w:val="clear" w:color="auto" w:fill="auto"/>
            <w:tcMar>
              <w:top w:w="100" w:type="dxa"/>
              <w:left w:w="100" w:type="dxa"/>
              <w:bottom w:w="100" w:type="dxa"/>
              <w:right w:w="100" w:type="dxa"/>
            </w:tcMar>
          </w:tcPr>
          <w:p w14:paraId="46AD8061" w14:textId="63E24EBA" w:rsidR="00C36084" w:rsidRPr="00BA2086" w:rsidRDefault="009D30D2" w:rsidP="00BD5127">
            <w:pPr>
              <w:widowControl w:val="0"/>
              <w:spacing w:line="288" w:lineRule="auto"/>
              <w:rPr>
                <w:sz w:val="26"/>
                <w:szCs w:val="26"/>
              </w:rPr>
            </w:pPr>
            <w:r w:rsidRPr="009D30D2">
              <w:rPr>
                <w:sz w:val="26"/>
                <w:szCs w:val="26"/>
              </w:rPr>
              <w:t>total_amount</w:t>
            </w:r>
          </w:p>
        </w:tc>
        <w:tc>
          <w:tcPr>
            <w:tcW w:w="1843" w:type="dxa"/>
            <w:shd w:val="clear" w:color="auto" w:fill="auto"/>
            <w:tcMar>
              <w:top w:w="100" w:type="dxa"/>
              <w:left w:w="100" w:type="dxa"/>
              <w:bottom w:w="100" w:type="dxa"/>
              <w:right w:w="100" w:type="dxa"/>
            </w:tcMar>
          </w:tcPr>
          <w:p w14:paraId="0922F656" w14:textId="565C1FC1" w:rsidR="00C36084" w:rsidRPr="00BA2086" w:rsidRDefault="009D30D2" w:rsidP="00BD5127">
            <w:pPr>
              <w:widowControl w:val="0"/>
              <w:spacing w:line="288" w:lineRule="auto"/>
              <w:rPr>
                <w:sz w:val="26"/>
                <w:szCs w:val="26"/>
              </w:rPr>
            </w:pPr>
            <w:r>
              <w:rPr>
                <w:sz w:val="26"/>
                <w:szCs w:val="26"/>
              </w:rPr>
              <w:t>bigint()</w:t>
            </w:r>
          </w:p>
        </w:tc>
        <w:tc>
          <w:tcPr>
            <w:tcW w:w="3402" w:type="dxa"/>
            <w:shd w:val="clear" w:color="auto" w:fill="auto"/>
            <w:tcMar>
              <w:top w:w="100" w:type="dxa"/>
              <w:left w:w="100" w:type="dxa"/>
              <w:bottom w:w="100" w:type="dxa"/>
              <w:right w:w="100" w:type="dxa"/>
            </w:tcMar>
          </w:tcPr>
          <w:p w14:paraId="1D5106B4" w14:textId="335436CD" w:rsidR="00C36084" w:rsidRPr="00BA2086" w:rsidRDefault="009D30D2" w:rsidP="00BD5127">
            <w:pPr>
              <w:widowControl w:val="0"/>
              <w:spacing w:line="288" w:lineRule="auto"/>
              <w:rPr>
                <w:sz w:val="26"/>
                <w:szCs w:val="26"/>
              </w:rPr>
            </w:pPr>
            <w:r>
              <w:rPr>
                <w:sz w:val="26"/>
                <w:szCs w:val="26"/>
              </w:rPr>
              <w:t>Tổng tiền của đơn hàng</w:t>
            </w:r>
          </w:p>
        </w:tc>
      </w:tr>
      <w:tr w:rsidR="00C36084" w:rsidRPr="00BA2086" w14:paraId="769C9348" w14:textId="77777777" w:rsidTr="009D30D2">
        <w:tc>
          <w:tcPr>
            <w:tcW w:w="633" w:type="dxa"/>
            <w:shd w:val="clear" w:color="auto" w:fill="auto"/>
            <w:tcMar>
              <w:top w:w="100" w:type="dxa"/>
              <w:left w:w="100" w:type="dxa"/>
              <w:bottom w:w="100" w:type="dxa"/>
              <w:right w:w="100" w:type="dxa"/>
            </w:tcMar>
          </w:tcPr>
          <w:p w14:paraId="2E5BCF1A" w14:textId="77777777" w:rsidR="00C36084" w:rsidRPr="00BA2086" w:rsidRDefault="00C36084" w:rsidP="00BD5127">
            <w:pPr>
              <w:widowControl w:val="0"/>
              <w:spacing w:line="288" w:lineRule="auto"/>
              <w:rPr>
                <w:sz w:val="26"/>
                <w:szCs w:val="26"/>
              </w:rPr>
            </w:pPr>
            <w:r w:rsidRPr="00BA2086">
              <w:rPr>
                <w:sz w:val="26"/>
                <w:szCs w:val="26"/>
              </w:rPr>
              <w:t>7</w:t>
            </w:r>
          </w:p>
        </w:tc>
        <w:tc>
          <w:tcPr>
            <w:tcW w:w="2976" w:type="dxa"/>
            <w:shd w:val="clear" w:color="auto" w:fill="auto"/>
            <w:tcMar>
              <w:top w:w="100" w:type="dxa"/>
              <w:left w:w="100" w:type="dxa"/>
              <w:bottom w:w="100" w:type="dxa"/>
              <w:right w:w="100" w:type="dxa"/>
            </w:tcMar>
          </w:tcPr>
          <w:p w14:paraId="1324F3DC" w14:textId="0D47E46A" w:rsidR="00C36084" w:rsidRPr="00BA2086" w:rsidRDefault="009D30D2" w:rsidP="00BD5127">
            <w:pPr>
              <w:widowControl w:val="0"/>
              <w:spacing w:line="288" w:lineRule="auto"/>
              <w:rPr>
                <w:sz w:val="26"/>
                <w:szCs w:val="26"/>
              </w:rPr>
            </w:pPr>
            <w:r w:rsidRPr="009D30D2">
              <w:rPr>
                <w:sz w:val="26"/>
                <w:szCs w:val="26"/>
              </w:rPr>
              <w:t>date_order</w:t>
            </w:r>
          </w:p>
        </w:tc>
        <w:tc>
          <w:tcPr>
            <w:tcW w:w="1843" w:type="dxa"/>
            <w:shd w:val="clear" w:color="auto" w:fill="auto"/>
            <w:tcMar>
              <w:top w:w="100" w:type="dxa"/>
              <w:left w:w="100" w:type="dxa"/>
              <w:bottom w:w="100" w:type="dxa"/>
              <w:right w:w="100" w:type="dxa"/>
            </w:tcMar>
          </w:tcPr>
          <w:p w14:paraId="0BAC097B" w14:textId="2081FE43" w:rsidR="00C36084" w:rsidRPr="00BA2086" w:rsidRDefault="009D30D2" w:rsidP="00BD5127">
            <w:pPr>
              <w:widowControl w:val="0"/>
              <w:spacing w:line="288" w:lineRule="auto"/>
              <w:rPr>
                <w:sz w:val="26"/>
                <w:szCs w:val="26"/>
              </w:rPr>
            </w:pPr>
            <w:r>
              <w:rPr>
                <w:sz w:val="26"/>
                <w:szCs w:val="26"/>
              </w:rPr>
              <w:t>datetime()</w:t>
            </w:r>
          </w:p>
        </w:tc>
        <w:tc>
          <w:tcPr>
            <w:tcW w:w="3402" w:type="dxa"/>
            <w:shd w:val="clear" w:color="auto" w:fill="auto"/>
            <w:tcMar>
              <w:top w:w="100" w:type="dxa"/>
              <w:left w:w="100" w:type="dxa"/>
              <w:bottom w:w="100" w:type="dxa"/>
              <w:right w:w="100" w:type="dxa"/>
            </w:tcMar>
          </w:tcPr>
          <w:p w14:paraId="61F45CE4" w14:textId="12FA840E" w:rsidR="00C36084" w:rsidRPr="00BA2086" w:rsidRDefault="009D30D2" w:rsidP="00BD5127">
            <w:pPr>
              <w:widowControl w:val="0"/>
              <w:spacing w:line="288" w:lineRule="auto"/>
              <w:rPr>
                <w:sz w:val="26"/>
                <w:szCs w:val="26"/>
              </w:rPr>
            </w:pPr>
            <w:r>
              <w:rPr>
                <w:sz w:val="26"/>
                <w:szCs w:val="26"/>
              </w:rPr>
              <w:t>Ngày đặt hàng</w:t>
            </w:r>
          </w:p>
        </w:tc>
      </w:tr>
      <w:tr w:rsidR="009D30D2" w:rsidRPr="00BA2086" w14:paraId="3D2F8333" w14:textId="77777777" w:rsidTr="009D30D2">
        <w:tc>
          <w:tcPr>
            <w:tcW w:w="633" w:type="dxa"/>
            <w:shd w:val="clear" w:color="auto" w:fill="auto"/>
            <w:tcMar>
              <w:top w:w="100" w:type="dxa"/>
              <w:left w:w="100" w:type="dxa"/>
              <w:bottom w:w="100" w:type="dxa"/>
              <w:right w:w="100" w:type="dxa"/>
            </w:tcMar>
          </w:tcPr>
          <w:p w14:paraId="5CB8AFD4" w14:textId="266318F0" w:rsidR="009D30D2" w:rsidRPr="00BA2086" w:rsidRDefault="009D30D2" w:rsidP="00BD5127">
            <w:pPr>
              <w:widowControl w:val="0"/>
              <w:spacing w:line="288" w:lineRule="auto"/>
              <w:rPr>
                <w:sz w:val="26"/>
                <w:szCs w:val="26"/>
              </w:rPr>
            </w:pPr>
            <w:r>
              <w:rPr>
                <w:sz w:val="26"/>
                <w:szCs w:val="26"/>
              </w:rPr>
              <w:t>8</w:t>
            </w:r>
          </w:p>
        </w:tc>
        <w:tc>
          <w:tcPr>
            <w:tcW w:w="2976" w:type="dxa"/>
            <w:shd w:val="clear" w:color="auto" w:fill="auto"/>
            <w:tcMar>
              <w:top w:w="100" w:type="dxa"/>
              <w:left w:w="100" w:type="dxa"/>
              <w:bottom w:w="100" w:type="dxa"/>
              <w:right w:w="100" w:type="dxa"/>
            </w:tcMar>
          </w:tcPr>
          <w:p w14:paraId="343E4004" w14:textId="6D81657C" w:rsidR="009D30D2" w:rsidRPr="009D30D2" w:rsidRDefault="009D30D2" w:rsidP="00BD5127">
            <w:pPr>
              <w:widowControl w:val="0"/>
              <w:spacing w:line="288" w:lineRule="auto"/>
              <w:rPr>
                <w:sz w:val="26"/>
                <w:szCs w:val="26"/>
              </w:rPr>
            </w:pPr>
            <w:r w:rsidRPr="009D30D2">
              <w:rPr>
                <w:sz w:val="26"/>
                <w:szCs w:val="26"/>
              </w:rPr>
              <w:t>date_delivered</w:t>
            </w:r>
          </w:p>
        </w:tc>
        <w:tc>
          <w:tcPr>
            <w:tcW w:w="1843" w:type="dxa"/>
            <w:shd w:val="clear" w:color="auto" w:fill="auto"/>
            <w:tcMar>
              <w:top w:w="100" w:type="dxa"/>
              <w:left w:w="100" w:type="dxa"/>
              <w:bottom w:w="100" w:type="dxa"/>
              <w:right w:w="100" w:type="dxa"/>
            </w:tcMar>
          </w:tcPr>
          <w:p w14:paraId="532AB7C9" w14:textId="6EE484BB" w:rsidR="009D30D2" w:rsidRPr="00BA2086" w:rsidRDefault="009D30D2" w:rsidP="00BD5127">
            <w:pPr>
              <w:widowControl w:val="0"/>
              <w:spacing w:line="288" w:lineRule="auto"/>
              <w:rPr>
                <w:sz w:val="26"/>
                <w:szCs w:val="26"/>
              </w:rPr>
            </w:pPr>
            <w:r>
              <w:rPr>
                <w:sz w:val="26"/>
                <w:szCs w:val="26"/>
              </w:rPr>
              <w:t>datetime()</w:t>
            </w:r>
          </w:p>
        </w:tc>
        <w:tc>
          <w:tcPr>
            <w:tcW w:w="3402" w:type="dxa"/>
            <w:shd w:val="clear" w:color="auto" w:fill="auto"/>
            <w:tcMar>
              <w:top w:w="100" w:type="dxa"/>
              <w:left w:w="100" w:type="dxa"/>
              <w:bottom w:w="100" w:type="dxa"/>
              <w:right w:w="100" w:type="dxa"/>
            </w:tcMar>
          </w:tcPr>
          <w:p w14:paraId="28D98E29" w14:textId="6F256E80" w:rsidR="009D30D2" w:rsidRPr="00BA2086" w:rsidRDefault="009D30D2" w:rsidP="00BD5127">
            <w:pPr>
              <w:widowControl w:val="0"/>
              <w:spacing w:line="288" w:lineRule="auto"/>
              <w:rPr>
                <w:sz w:val="26"/>
                <w:szCs w:val="26"/>
              </w:rPr>
            </w:pPr>
            <w:r>
              <w:rPr>
                <w:sz w:val="26"/>
                <w:szCs w:val="26"/>
              </w:rPr>
              <w:t>Ngày giao hàng thành công</w:t>
            </w:r>
          </w:p>
        </w:tc>
      </w:tr>
      <w:tr w:rsidR="009D30D2" w:rsidRPr="00BA2086" w14:paraId="54D4AD4D" w14:textId="77777777" w:rsidTr="009D30D2">
        <w:tc>
          <w:tcPr>
            <w:tcW w:w="633" w:type="dxa"/>
            <w:shd w:val="clear" w:color="auto" w:fill="auto"/>
            <w:tcMar>
              <w:top w:w="100" w:type="dxa"/>
              <w:left w:w="100" w:type="dxa"/>
              <w:bottom w:w="100" w:type="dxa"/>
              <w:right w:w="100" w:type="dxa"/>
            </w:tcMar>
          </w:tcPr>
          <w:p w14:paraId="19F18EF2" w14:textId="42C07027" w:rsidR="009D30D2" w:rsidRPr="00BA2086" w:rsidRDefault="009D30D2" w:rsidP="00BD5127">
            <w:pPr>
              <w:widowControl w:val="0"/>
              <w:spacing w:line="288" w:lineRule="auto"/>
              <w:rPr>
                <w:sz w:val="26"/>
                <w:szCs w:val="26"/>
              </w:rPr>
            </w:pPr>
            <w:r>
              <w:rPr>
                <w:sz w:val="26"/>
                <w:szCs w:val="26"/>
              </w:rPr>
              <w:t>9</w:t>
            </w:r>
          </w:p>
        </w:tc>
        <w:tc>
          <w:tcPr>
            <w:tcW w:w="2976" w:type="dxa"/>
            <w:shd w:val="clear" w:color="auto" w:fill="auto"/>
            <w:tcMar>
              <w:top w:w="100" w:type="dxa"/>
              <w:left w:w="100" w:type="dxa"/>
              <w:bottom w:w="100" w:type="dxa"/>
              <w:right w:w="100" w:type="dxa"/>
            </w:tcMar>
          </w:tcPr>
          <w:p w14:paraId="6305AA76" w14:textId="7BD7B6D2" w:rsidR="009D30D2" w:rsidRPr="009D30D2" w:rsidRDefault="009D30D2" w:rsidP="00BD5127">
            <w:pPr>
              <w:widowControl w:val="0"/>
              <w:spacing w:line="288" w:lineRule="auto"/>
              <w:rPr>
                <w:sz w:val="26"/>
                <w:szCs w:val="26"/>
              </w:rPr>
            </w:pPr>
            <w:r w:rsidRPr="009D30D2">
              <w:rPr>
                <w:sz w:val="26"/>
                <w:szCs w:val="26"/>
              </w:rPr>
              <w:t>payment_date_successful</w:t>
            </w:r>
          </w:p>
        </w:tc>
        <w:tc>
          <w:tcPr>
            <w:tcW w:w="1843" w:type="dxa"/>
            <w:shd w:val="clear" w:color="auto" w:fill="auto"/>
            <w:tcMar>
              <w:top w:w="100" w:type="dxa"/>
              <w:left w:w="100" w:type="dxa"/>
              <w:bottom w:w="100" w:type="dxa"/>
              <w:right w:w="100" w:type="dxa"/>
            </w:tcMar>
          </w:tcPr>
          <w:p w14:paraId="6B6954D2" w14:textId="29549EEC" w:rsidR="009D30D2" w:rsidRPr="00BA2086" w:rsidRDefault="009D30D2" w:rsidP="00BD5127">
            <w:pPr>
              <w:widowControl w:val="0"/>
              <w:spacing w:line="288" w:lineRule="auto"/>
              <w:rPr>
                <w:sz w:val="26"/>
                <w:szCs w:val="26"/>
              </w:rPr>
            </w:pPr>
            <w:r>
              <w:rPr>
                <w:sz w:val="26"/>
                <w:szCs w:val="26"/>
              </w:rPr>
              <w:t>datetime()</w:t>
            </w:r>
          </w:p>
        </w:tc>
        <w:tc>
          <w:tcPr>
            <w:tcW w:w="3402" w:type="dxa"/>
            <w:shd w:val="clear" w:color="auto" w:fill="auto"/>
            <w:tcMar>
              <w:top w:w="100" w:type="dxa"/>
              <w:left w:w="100" w:type="dxa"/>
              <w:bottom w:w="100" w:type="dxa"/>
              <w:right w:w="100" w:type="dxa"/>
            </w:tcMar>
          </w:tcPr>
          <w:p w14:paraId="42E7E1F8" w14:textId="453EF376" w:rsidR="009D30D2" w:rsidRPr="00BA2086" w:rsidRDefault="009D30D2" w:rsidP="00BD5127">
            <w:pPr>
              <w:widowControl w:val="0"/>
              <w:spacing w:line="288" w:lineRule="auto"/>
              <w:rPr>
                <w:sz w:val="26"/>
                <w:szCs w:val="26"/>
              </w:rPr>
            </w:pPr>
            <w:r>
              <w:rPr>
                <w:sz w:val="26"/>
                <w:szCs w:val="26"/>
              </w:rPr>
              <w:t>Ngày thanh toán thành công</w:t>
            </w:r>
          </w:p>
        </w:tc>
      </w:tr>
      <w:tr w:rsidR="009D30D2" w:rsidRPr="00BA2086" w14:paraId="6934ECF8" w14:textId="77777777" w:rsidTr="009D30D2">
        <w:tc>
          <w:tcPr>
            <w:tcW w:w="633" w:type="dxa"/>
            <w:shd w:val="clear" w:color="auto" w:fill="auto"/>
            <w:tcMar>
              <w:top w:w="100" w:type="dxa"/>
              <w:left w:w="100" w:type="dxa"/>
              <w:bottom w:w="100" w:type="dxa"/>
              <w:right w:w="100" w:type="dxa"/>
            </w:tcMar>
          </w:tcPr>
          <w:p w14:paraId="4B1206AB" w14:textId="4011FAAC" w:rsidR="009D30D2" w:rsidRPr="00BA2086" w:rsidRDefault="009D30D2" w:rsidP="00BD5127">
            <w:pPr>
              <w:widowControl w:val="0"/>
              <w:spacing w:line="288" w:lineRule="auto"/>
              <w:rPr>
                <w:sz w:val="26"/>
                <w:szCs w:val="26"/>
              </w:rPr>
            </w:pPr>
            <w:r>
              <w:rPr>
                <w:sz w:val="26"/>
                <w:szCs w:val="26"/>
              </w:rPr>
              <w:t>10</w:t>
            </w:r>
          </w:p>
        </w:tc>
        <w:tc>
          <w:tcPr>
            <w:tcW w:w="2976" w:type="dxa"/>
            <w:shd w:val="clear" w:color="auto" w:fill="auto"/>
            <w:tcMar>
              <w:top w:w="100" w:type="dxa"/>
              <w:left w:w="100" w:type="dxa"/>
              <w:bottom w:w="100" w:type="dxa"/>
              <w:right w:w="100" w:type="dxa"/>
            </w:tcMar>
          </w:tcPr>
          <w:p w14:paraId="0D96B753" w14:textId="494A24D0" w:rsidR="009D30D2" w:rsidRPr="009D30D2" w:rsidRDefault="009D30D2" w:rsidP="00BD5127">
            <w:pPr>
              <w:widowControl w:val="0"/>
              <w:spacing w:line="288" w:lineRule="auto"/>
              <w:rPr>
                <w:sz w:val="26"/>
                <w:szCs w:val="26"/>
              </w:rPr>
            </w:pPr>
            <w:r w:rsidRPr="009D30D2">
              <w:rPr>
                <w:sz w:val="26"/>
                <w:szCs w:val="26"/>
              </w:rPr>
              <w:t>shipping_id {FK}</w:t>
            </w:r>
          </w:p>
        </w:tc>
        <w:tc>
          <w:tcPr>
            <w:tcW w:w="1843" w:type="dxa"/>
            <w:shd w:val="clear" w:color="auto" w:fill="auto"/>
            <w:tcMar>
              <w:top w:w="100" w:type="dxa"/>
              <w:left w:w="100" w:type="dxa"/>
              <w:bottom w:w="100" w:type="dxa"/>
              <w:right w:w="100" w:type="dxa"/>
            </w:tcMar>
          </w:tcPr>
          <w:p w14:paraId="6A039F86" w14:textId="696127A7" w:rsidR="009D30D2" w:rsidRPr="00BA2086" w:rsidRDefault="009D30D2" w:rsidP="00BD5127">
            <w:pPr>
              <w:widowControl w:val="0"/>
              <w:spacing w:line="288" w:lineRule="auto"/>
              <w:rPr>
                <w:sz w:val="26"/>
                <w:szCs w:val="26"/>
              </w:rPr>
            </w:pPr>
            <w:r>
              <w:rPr>
                <w:sz w:val="26"/>
                <w:szCs w:val="26"/>
              </w:rPr>
              <w:t>bigint()</w:t>
            </w:r>
          </w:p>
        </w:tc>
        <w:tc>
          <w:tcPr>
            <w:tcW w:w="3402" w:type="dxa"/>
            <w:shd w:val="clear" w:color="auto" w:fill="auto"/>
            <w:tcMar>
              <w:top w:w="100" w:type="dxa"/>
              <w:left w:w="100" w:type="dxa"/>
              <w:bottom w:w="100" w:type="dxa"/>
              <w:right w:w="100" w:type="dxa"/>
            </w:tcMar>
          </w:tcPr>
          <w:p w14:paraId="280BD69C" w14:textId="584209A4" w:rsidR="009D30D2" w:rsidRPr="00BA2086" w:rsidRDefault="009D30D2" w:rsidP="00BD5127">
            <w:pPr>
              <w:widowControl w:val="0"/>
              <w:spacing w:line="288" w:lineRule="auto"/>
              <w:rPr>
                <w:sz w:val="26"/>
                <w:szCs w:val="26"/>
              </w:rPr>
            </w:pPr>
            <w:r>
              <w:rPr>
                <w:sz w:val="26"/>
                <w:szCs w:val="26"/>
              </w:rPr>
              <w:t>Đơn hàng thuộc thông tin vận chuyển</w:t>
            </w:r>
          </w:p>
        </w:tc>
      </w:tr>
    </w:tbl>
    <w:p w14:paraId="5943AFC7" w14:textId="6A31F9F0" w:rsidR="005D73D2" w:rsidRPr="005D73D2" w:rsidRDefault="009D30D2" w:rsidP="005D73D2">
      <w:pPr>
        <w:ind w:firstLine="567"/>
        <w:rPr>
          <w:sz w:val="26"/>
          <w:szCs w:val="26"/>
        </w:rPr>
      </w:pPr>
      <w:r w:rsidRPr="005D73D2">
        <w:rPr>
          <w:sz w:val="26"/>
          <w:szCs w:val="26"/>
        </w:rPr>
        <w:t>Lớp order gồm có các thuộc tính dùng để lưu trữ những thông tin về đơn hàng như: mã đơn hàng, trạng thái thanh toán,… những thuộc tính này giúp quản trị viên có thể theo dõi đơn hàng</w:t>
      </w:r>
      <w:r w:rsidR="005D73D2" w:rsidRPr="005D73D2">
        <w:rPr>
          <w:sz w:val="26"/>
          <w:szCs w:val="26"/>
        </w:rPr>
        <w:t xml:space="preserve"> một cách chi tiết</w:t>
      </w:r>
      <w:r w:rsidR="005D73D2">
        <w:rPr>
          <w:sz w:val="26"/>
          <w:szCs w:val="26"/>
        </w:rPr>
        <w:t>.</w:t>
      </w:r>
    </w:p>
    <w:p w14:paraId="1F9770CC" w14:textId="748872EE" w:rsidR="00C36084" w:rsidRPr="00BA2086" w:rsidRDefault="00C36084" w:rsidP="005D73D2">
      <w:pPr>
        <w:spacing w:line="288" w:lineRule="auto"/>
        <w:outlineLvl w:val="3"/>
        <w:rPr>
          <w:b/>
          <w:sz w:val="26"/>
          <w:szCs w:val="26"/>
        </w:rPr>
      </w:pPr>
      <w:r w:rsidRPr="00BA2086">
        <w:rPr>
          <w:b/>
          <w:sz w:val="26"/>
          <w:szCs w:val="26"/>
        </w:rPr>
        <w:t>2.3.1</w:t>
      </w:r>
      <w:r w:rsidR="001103EE">
        <w:rPr>
          <w:b/>
          <w:sz w:val="26"/>
          <w:szCs w:val="26"/>
        </w:rPr>
        <w:t>2</w:t>
      </w:r>
      <w:r w:rsidRPr="00BA2086">
        <w:rPr>
          <w:b/>
          <w:sz w:val="26"/>
          <w:szCs w:val="26"/>
        </w:rPr>
        <w:t xml:space="preserve"> Lớp order_details</w:t>
      </w:r>
    </w:p>
    <w:p w14:paraId="69EE26D2" w14:textId="1D72CFA9" w:rsidR="00E27623" w:rsidRDefault="002E3CF3" w:rsidP="00E27623">
      <w:pPr>
        <w:keepNext/>
        <w:spacing w:line="288" w:lineRule="auto"/>
        <w:jc w:val="center"/>
      </w:pPr>
      <w:r w:rsidRPr="002E3CF3">
        <w:rPr>
          <w:noProof/>
        </w:rPr>
        <w:drawing>
          <wp:inline distT="0" distB="0" distL="0" distR="0" wp14:anchorId="58954B11" wp14:editId="73398DD5">
            <wp:extent cx="1991003" cy="2505425"/>
            <wp:effectExtent l="0" t="0" r="9525" b="9525"/>
            <wp:docPr id="322887395"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7395" name="Picture 1" descr="A close-up of a list of text&#10;&#10;AI-generated content may be incorrect."/>
                    <pic:cNvPicPr/>
                  </pic:nvPicPr>
                  <pic:blipFill>
                    <a:blip r:embed="rId39"/>
                    <a:stretch>
                      <a:fillRect/>
                    </a:stretch>
                  </pic:blipFill>
                  <pic:spPr>
                    <a:xfrm>
                      <a:off x="0" y="0"/>
                      <a:ext cx="1991003" cy="2505425"/>
                    </a:xfrm>
                    <a:prstGeom prst="rect">
                      <a:avLst/>
                    </a:prstGeom>
                  </pic:spPr>
                </pic:pic>
              </a:graphicData>
            </a:graphic>
          </wp:inline>
        </w:drawing>
      </w:r>
    </w:p>
    <w:p w14:paraId="0FCF0E04" w14:textId="70B52D27" w:rsidR="00C36084" w:rsidRPr="00BA2086" w:rsidRDefault="00E27623" w:rsidP="00E27623">
      <w:pPr>
        <w:pStyle w:val="Caption"/>
        <w:rPr>
          <w:b/>
        </w:rPr>
      </w:pPr>
      <w:bookmarkStart w:id="109" w:name="_Toc196282113"/>
      <w:r>
        <w:t xml:space="preserve">Hình </w:t>
      </w:r>
      <w:fldSimple w:instr=" SEQ Hình \* ARABIC ">
        <w:r w:rsidR="00CF71CE">
          <w:rPr>
            <w:noProof/>
          </w:rPr>
          <w:t>16</w:t>
        </w:r>
      </w:fldSimple>
      <w:r w:rsidR="00A421E9">
        <w:t>.</w:t>
      </w:r>
      <w:r w:rsidR="00FC5DEC" w:rsidRPr="00BA2086">
        <w:t xml:space="preserve"> </w:t>
      </w:r>
      <w:r w:rsidR="00FC5DEC" w:rsidRPr="00BA2086">
        <w:rPr>
          <w:bCs/>
        </w:rPr>
        <w:t>Lớp orders_details</w:t>
      </w:r>
      <w:bookmarkEnd w:id="109"/>
    </w:p>
    <w:p w14:paraId="48F67B1B" w14:textId="24701BE1" w:rsidR="00966582" w:rsidRDefault="00966582" w:rsidP="008302A7">
      <w:pPr>
        <w:pStyle w:val="Caption"/>
        <w:spacing w:after="0"/>
      </w:pPr>
      <w:bookmarkStart w:id="110" w:name="_Toc194359838"/>
      <w:bookmarkStart w:id="111" w:name="_Toc196289021"/>
      <w:r>
        <w:t xml:space="preserve">Bảng </w:t>
      </w:r>
      <w:fldSimple w:instr=" SEQ Bảng \* ARABIC ">
        <w:r w:rsidR="00CF71CE">
          <w:rPr>
            <w:noProof/>
          </w:rPr>
          <w:t>14</w:t>
        </w:r>
      </w:fldSimple>
      <w:r w:rsidR="00D924BE">
        <w:t>.</w:t>
      </w:r>
      <w:r w:rsidRPr="00BA2086">
        <w:t xml:space="preserve"> </w:t>
      </w:r>
      <w:r w:rsidRPr="00BA2086">
        <w:rPr>
          <w:bCs/>
        </w:rPr>
        <w:t>Mô tả thuộc tính lớp orders_details</w:t>
      </w:r>
      <w:bookmarkEnd w:id="110"/>
      <w:bookmarkEnd w:id="111"/>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55"/>
        <w:gridCol w:w="1800"/>
        <w:gridCol w:w="3225"/>
      </w:tblGrid>
      <w:tr w:rsidR="00C36084" w:rsidRPr="00BA2086" w14:paraId="58F03B88" w14:textId="77777777" w:rsidTr="00BD5127">
        <w:tc>
          <w:tcPr>
            <w:tcW w:w="910" w:type="dxa"/>
            <w:shd w:val="clear" w:color="auto" w:fill="auto"/>
            <w:tcMar>
              <w:top w:w="100" w:type="dxa"/>
              <w:left w:w="100" w:type="dxa"/>
              <w:bottom w:w="100" w:type="dxa"/>
              <w:right w:w="100" w:type="dxa"/>
            </w:tcMar>
          </w:tcPr>
          <w:p w14:paraId="7AE559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BAC6A73"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307CAC7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39F0761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66F827FD" w14:textId="77777777" w:rsidTr="00BD5127">
        <w:tc>
          <w:tcPr>
            <w:tcW w:w="910" w:type="dxa"/>
            <w:shd w:val="clear" w:color="auto" w:fill="auto"/>
            <w:tcMar>
              <w:top w:w="100" w:type="dxa"/>
              <w:left w:w="100" w:type="dxa"/>
              <w:bottom w:w="100" w:type="dxa"/>
              <w:right w:w="100" w:type="dxa"/>
            </w:tcMar>
          </w:tcPr>
          <w:p w14:paraId="1328BA0F"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1C768946" w14:textId="091722E5" w:rsidR="00C36084" w:rsidRPr="00BA2086" w:rsidRDefault="00C36084" w:rsidP="00BD5127">
            <w:pPr>
              <w:widowControl w:val="0"/>
              <w:spacing w:line="288" w:lineRule="auto"/>
              <w:rPr>
                <w:sz w:val="26"/>
                <w:szCs w:val="26"/>
              </w:rPr>
            </w:pPr>
            <w:r w:rsidRPr="00BA2086">
              <w:rPr>
                <w:sz w:val="26"/>
                <w:szCs w:val="26"/>
              </w:rPr>
              <w:t>id</w:t>
            </w:r>
            <w:r w:rsidR="00C82C07">
              <w:rPr>
                <w:sz w:val="26"/>
                <w:szCs w:val="26"/>
              </w:rPr>
              <w:t xml:space="preserve"> {PK}</w:t>
            </w:r>
          </w:p>
        </w:tc>
        <w:tc>
          <w:tcPr>
            <w:tcW w:w="1800" w:type="dxa"/>
            <w:shd w:val="clear" w:color="auto" w:fill="auto"/>
            <w:tcMar>
              <w:top w:w="100" w:type="dxa"/>
              <w:left w:w="100" w:type="dxa"/>
              <w:bottom w:w="100" w:type="dxa"/>
              <w:right w:w="100" w:type="dxa"/>
            </w:tcMar>
          </w:tcPr>
          <w:p w14:paraId="0A7D0246"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CCE19C" w14:textId="77777777" w:rsidR="00C36084" w:rsidRPr="00BA2086" w:rsidRDefault="00C36084" w:rsidP="00BD5127">
            <w:pPr>
              <w:widowControl w:val="0"/>
              <w:spacing w:line="288" w:lineRule="auto"/>
              <w:rPr>
                <w:sz w:val="26"/>
                <w:szCs w:val="26"/>
              </w:rPr>
            </w:pPr>
            <w:r w:rsidRPr="00BA2086">
              <w:rPr>
                <w:sz w:val="26"/>
                <w:szCs w:val="26"/>
              </w:rPr>
              <w:t>Mã chi tiết đơn hàng</w:t>
            </w:r>
          </w:p>
        </w:tc>
      </w:tr>
      <w:tr w:rsidR="00C36084" w:rsidRPr="00BA2086" w14:paraId="506F147D" w14:textId="77777777" w:rsidTr="00BD5127">
        <w:tc>
          <w:tcPr>
            <w:tcW w:w="910" w:type="dxa"/>
            <w:shd w:val="clear" w:color="auto" w:fill="auto"/>
            <w:tcMar>
              <w:top w:w="100" w:type="dxa"/>
              <w:left w:w="100" w:type="dxa"/>
              <w:bottom w:w="100" w:type="dxa"/>
              <w:right w:w="100" w:type="dxa"/>
            </w:tcMar>
          </w:tcPr>
          <w:p w14:paraId="5922FABD"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DF9F8BB" w14:textId="5C61B8E8" w:rsidR="00C36084" w:rsidRPr="00BA2086" w:rsidRDefault="00C36084" w:rsidP="00BD5127">
            <w:pPr>
              <w:widowControl w:val="0"/>
              <w:spacing w:line="288" w:lineRule="auto"/>
              <w:rPr>
                <w:sz w:val="26"/>
                <w:szCs w:val="26"/>
              </w:rPr>
            </w:pPr>
            <w:r w:rsidRPr="00BA2086">
              <w:rPr>
                <w:sz w:val="26"/>
                <w:szCs w:val="26"/>
              </w:rPr>
              <w:t>order_code</w:t>
            </w:r>
            <w:r w:rsidR="00D2219D">
              <w:rPr>
                <w:sz w:val="26"/>
                <w:szCs w:val="26"/>
              </w:rPr>
              <w:t xml:space="preserve"> {FK}</w:t>
            </w:r>
          </w:p>
        </w:tc>
        <w:tc>
          <w:tcPr>
            <w:tcW w:w="1800" w:type="dxa"/>
            <w:shd w:val="clear" w:color="auto" w:fill="auto"/>
            <w:tcMar>
              <w:top w:w="100" w:type="dxa"/>
              <w:left w:w="100" w:type="dxa"/>
              <w:bottom w:w="100" w:type="dxa"/>
              <w:right w:w="100" w:type="dxa"/>
            </w:tcMar>
          </w:tcPr>
          <w:p w14:paraId="69C7F021"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225" w:type="dxa"/>
            <w:shd w:val="clear" w:color="auto" w:fill="auto"/>
            <w:tcMar>
              <w:top w:w="100" w:type="dxa"/>
              <w:left w:w="100" w:type="dxa"/>
              <w:bottom w:w="100" w:type="dxa"/>
              <w:right w:w="100" w:type="dxa"/>
            </w:tcMar>
          </w:tcPr>
          <w:p w14:paraId="365405CB"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6D8EB490" w14:textId="77777777" w:rsidTr="00BD5127">
        <w:tc>
          <w:tcPr>
            <w:tcW w:w="910" w:type="dxa"/>
            <w:shd w:val="clear" w:color="auto" w:fill="auto"/>
            <w:tcMar>
              <w:top w:w="100" w:type="dxa"/>
              <w:left w:w="100" w:type="dxa"/>
              <w:bottom w:w="100" w:type="dxa"/>
              <w:right w:w="100" w:type="dxa"/>
            </w:tcMar>
          </w:tcPr>
          <w:p w14:paraId="5071CDC9"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38F071B6" w14:textId="7D55CAF3" w:rsidR="00C36084" w:rsidRPr="00BA2086" w:rsidRDefault="00C36084" w:rsidP="00BD5127">
            <w:pPr>
              <w:widowControl w:val="0"/>
              <w:spacing w:line="288" w:lineRule="auto"/>
              <w:rPr>
                <w:sz w:val="26"/>
                <w:szCs w:val="26"/>
              </w:rPr>
            </w:pPr>
            <w:r w:rsidRPr="00BA2086">
              <w:rPr>
                <w:sz w:val="26"/>
                <w:szCs w:val="26"/>
              </w:rPr>
              <w:t>product_id</w:t>
            </w:r>
            <w:r w:rsidR="00D2219D">
              <w:rPr>
                <w:sz w:val="26"/>
                <w:szCs w:val="26"/>
              </w:rPr>
              <w:t xml:space="preserve"> {FK}</w:t>
            </w:r>
          </w:p>
        </w:tc>
        <w:tc>
          <w:tcPr>
            <w:tcW w:w="1800" w:type="dxa"/>
            <w:shd w:val="clear" w:color="auto" w:fill="auto"/>
            <w:tcMar>
              <w:top w:w="100" w:type="dxa"/>
              <w:left w:w="100" w:type="dxa"/>
              <w:bottom w:w="100" w:type="dxa"/>
              <w:right w:w="100" w:type="dxa"/>
            </w:tcMar>
          </w:tcPr>
          <w:p w14:paraId="7B4716D9"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1448AD3"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78699EAA" w14:textId="77777777" w:rsidTr="00BD5127">
        <w:tc>
          <w:tcPr>
            <w:tcW w:w="910" w:type="dxa"/>
            <w:shd w:val="clear" w:color="auto" w:fill="auto"/>
            <w:tcMar>
              <w:top w:w="100" w:type="dxa"/>
              <w:left w:w="100" w:type="dxa"/>
              <w:bottom w:w="100" w:type="dxa"/>
              <w:right w:w="100" w:type="dxa"/>
            </w:tcMar>
          </w:tcPr>
          <w:p w14:paraId="16B1F885" w14:textId="77777777" w:rsidR="00C36084" w:rsidRPr="00BA2086" w:rsidRDefault="00C36084" w:rsidP="00BD5127">
            <w:pPr>
              <w:widowControl w:val="0"/>
              <w:spacing w:line="288" w:lineRule="auto"/>
              <w:rPr>
                <w:sz w:val="26"/>
                <w:szCs w:val="26"/>
              </w:rPr>
            </w:pPr>
            <w:r w:rsidRPr="00BA2086">
              <w:rPr>
                <w:sz w:val="26"/>
                <w:szCs w:val="26"/>
              </w:rPr>
              <w:t>4</w:t>
            </w:r>
          </w:p>
        </w:tc>
        <w:tc>
          <w:tcPr>
            <w:tcW w:w="2655" w:type="dxa"/>
            <w:shd w:val="clear" w:color="auto" w:fill="auto"/>
            <w:tcMar>
              <w:top w:w="100" w:type="dxa"/>
              <w:left w:w="100" w:type="dxa"/>
              <w:bottom w:w="100" w:type="dxa"/>
              <w:right w:w="100" w:type="dxa"/>
            </w:tcMar>
          </w:tcPr>
          <w:p w14:paraId="4497B1B3" w14:textId="77777777" w:rsidR="00C36084" w:rsidRPr="00BA2086" w:rsidRDefault="00C36084" w:rsidP="00BD5127">
            <w:pPr>
              <w:widowControl w:val="0"/>
              <w:spacing w:line="288" w:lineRule="auto"/>
              <w:rPr>
                <w:sz w:val="26"/>
                <w:szCs w:val="26"/>
              </w:rPr>
            </w:pPr>
            <w:r w:rsidRPr="00BA2086">
              <w:rPr>
                <w:sz w:val="26"/>
                <w:szCs w:val="26"/>
              </w:rPr>
              <w:t>quantity</w:t>
            </w:r>
          </w:p>
        </w:tc>
        <w:tc>
          <w:tcPr>
            <w:tcW w:w="1800" w:type="dxa"/>
            <w:shd w:val="clear" w:color="auto" w:fill="auto"/>
            <w:tcMar>
              <w:top w:w="100" w:type="dxa"/>
              <w:left w:w="100" w:type="dxa"/>
              <w:bottom w:w="100" w:type="dxa"/>
              <w:right w:w="100" w:type="dxa"/>
            </w:tcMar>
          </w:tcPr>
          <w:p w14:paraId="0A890064"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44E0A012" w14:textId="77777777" w:rsidR="00C36084" w:rsidRPr="00BA2086" w:rsidRDefault="00C36084" w:rsidP="00BD5127">
            <w:pPr>
              <w:widowControl w:val="0"/>
              <w:spacing w:line="288" w:lineRule="auto"/>
              <w:rPr>
                <w:sz w:val="26"/>
                <w:szCs w:val="26"/>
              </w:rPr>
            </w:pPr>
            <w:r w:rsidRPr="00BA2086">
              <w:rPr>
                <w:sz w:val="26"/>
                <w:szCs w:val="26"/>
              </w:rPr>
              <w:t>Số lượng sản phẩm</w:t>
            </w:r>
          </w:p>
        </w:tc>
      </w:tr>
      <w:tr w:rsidR="00C36084" w:rsidRPr="00BA2086" w14:paraId="7EE84321" w14:textId="77777777" w:rsidTr="00BD5127">
        <w:tc>
          <w:tcPr>
            <w:tcW w:w="910" w:type="dxa"/>
            <w:shd w:val="clear" w:color="auto" w:fill="auto"/>
            <w:tcMar>
              <w:top w:w="100" w:type="dxa"/>
              <w:left w:w="100" w:type="dxa"/>
              <w:bottom w:w="100" w:type="dxa"/>
              <w:right w:w="100" w:type="dxa"/>
            </w:tcMar>
          </w:tcPr>
          <w:p w14:paraId="06F8CE95" w14:textId="77777777" w:rsidR="00C36084" w:rsidRPr="00BA2086" w:rsidRDefault="00C36084" w:rsidP="00BD5127">
            <w:pPr>
              <w:widowControl w:val="0"/>
              <w:spacing w:line="288" w:lineRule="auto"/>
              <w:rPr>
                <w:sz w:val="26"/>
                <w:szCs w:val="26"/>
              </w:rPr>
            </w:pPr>
            <w:r w:rsidRPr="00BA2086">
              <w:rPr>
                <w:sz w:val="26"/>
                <w:szCs w:val="26"/>
              </w:rPr>
              <w:t>5</w:t>
            </w:r>
          </w:p>
        </w:tc>
        <w:tc>
          <w:tcPr>
            <w:tcW w:w="2655" w:type="dxa"/>
            <w:shd w:val="clear" w:color="auto" w:fill="auto"/>
            <w:tcMar>
              <w:top w:w="100" w:type="dxa"/>
              <w:left w:w="100" w:type="dxa"/>
              <w:bottom w:w="100" w:type="dxa"/>
              <w:right w:w="100" w:type="dxa"/>
            </w:tcMar>
          </w:tcPr>
          <w:p w14:paraId="1219D01F" w14:textId="0E0FBD4B" w:rsidR="00C36084" w:rsidRPr="00BA2086" w:rsidRDefault="00A2429E" w:rsidP="00BD5127">
            <w:pPr>
              <w:widowControl w:val="0"/>
              <w:spacing w:line="288" w:lineRule="auto"/>
              <w:rPr>
                <w:sz w:val="26"/>
                <w:szCs w:val="26"/>
              </w:rPr>
            </w:pPr>
            <w:r>
              <w:rPr>
                <w:sz w:val="26"/>
                <w:szCs w:val="26"/>
              </w:rPr>
              <w:t>selling_price</w:t>
            </w:r>
          </w:p>
        </w:tc>
        <w:tc>
          <w:tcPr>
            <w:tcW w:w="1800" w:type="dxa"/>
            <w:shd w:val="clear" w:color="auto" w:fill="auto"/>
            <w:tcMar>
              <w:top w:w="100" w:type="dxa"/>
              <w:left w:w="100" w:type="dxa"/>
              <w:bottom w:w="100" w:type="dxa"/>
              <w:right w:w="100" w:type="dxa"/>
            </w:tcMar>
          </w:tcPr>
          <w:p w14:paraId="0351EC43"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E18640" w14:textId="30FA7CDC" w:rsidR="00C36084" w:rsidRPr="00BA2086" w:rsidRDefault="00D2219D" w:rsidP="00BD5127">
            <w:pPr>
              <w:widowControl w:val="0"/>
              <w:spacing w:line="288" w:lineRule="auto"/>
              <w:rPr>
                <w:sz w:val="26"/>
                <w:szCs w:val="26"/>
              </w:rPr>
            </w:pPr>
            <w:r>
              <w:rPr>
                <w:sz w:val="26"/>
                <w:szCs w:val="26"/>
              </w:rPr>
              <w:t>Giá bán của sản phẩm</w:t>
            </w:r>
          </w:p>
        </w:tc>
      </w:tr>
      <w:tr w:rsidR="00C36084" w:rsidRPr="00BA2086" w14:paraId="0A4C0474" w14:textId="77777777" w:rsidTr="00BD5127">
        <w:tc>
          <w:tcPr>
            <w:tcW w:w="910" w:type="dxa"/>
            <w:shd w:val="clear" w:color="auto" w:fill="auto"/>
            <w:tcMar>
              <w:top w:w="100" w:type="dxa"/>
              <w:left w:w="100" w:type="dxa"/>
              <w:bottom w:w="100" w:type="dxa"/>
              <w:right w:w="100" w:type="dxa"/>
            </w:tcMar>
          </w:tcPr>
          <w:p w14:paraId="085A2258" w14:textId="0AE2CB21" w:rsidR="00C36084" w:rsidRPr="00BA2086" w:rsidRDefault="00AD00C8" w:rsidP="00BD5127">
            <w:pPr>
              <w:widowControl w:val="0"/>
              <w:spacing w:line="288" w:lineRule="auto"/>
              <w:rPr>
                <w:sz w:val="26"/>
                <w:szCs w:val="26"/>
              </w:rPr>
            </w:pPr>
            <w:r>
              <w:rPr>
                <w:sz w:val="26"/>
                <w:szCs w:val="26"/>
              </w:rPr>
              <w:t>6</w:t>
            </w:r>
          </w:p>
        </w:tc>
        <w:tc>
          <w:tcPr>
            <w:tcW w:w="2655" w:type="dxa"/>
            <w:shd w:val="clear" w:color="auto" w:fill="auto"/>
            <w:tcMar>
              <w:top w:w="100" w:type="dxa"/>
              <w:left w:w="100" w:type="dxa"/>
              <w:bottom w:w="100" w:type="dxa"/>
              <w:right w:w="100" w:type="dxa"/>
            </w:tcMar>
          </w:tcPr>
          <w:p w14:paraId="04E42DCA" w14:textId="74BC0E4B" w:rsidR="00C36084" w:rsidRPr="00BA2086" w:rsidRDefault="00A2429E" w:rsidP="00BD5127">
            <w:pPr>
              <w:widowControl w:val="0"/>
              <w:spacing w:line="288" w:lineRule="auto"/>
              <w:rPr>
                <w:sz w:val="26"/>
                <w:szCs w:val="26"/>
              </w:rPr>
            </w:pPr>
            <w:r>
              <w:rPr>
                <w:sz w:val="26"/>
                <w:szCs w:val="26"/>
              </w:rPr>
              <w:t>sub_total</w:t>
            </w:r>
          </w:p>
        </w:tc>
        <w:tc>
          <w:tcPr>
            <w:tcW w:w="1800" w:type="dxa"/>
            <w:shd w:val="clear" w:color="auto" w:fill="auto"/>
            <w:tcMar>
              <w:top w:w="100" w:type="dxa"/>
              <w:left w:w="100" w:type="dxa"/>
              <w:bottom w:w="100" w:type="dxa"/>
              <w:right w:w="100" w:type="dxa"/>
            </w:tcMar>
          </w:tcPr>
          <w:p w14:paraId="40BD4B1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38F7823C" w14:textId="1A85DB03" w:rsidR="00C36084" w:rsidRPr="00BA2086" w:rsidRDefault="00D2219D" w:rsidP="00BD5127">
            <w:pPr>
              <w:widowControl w:val="0"/>
              <w:spacing w:line="288" w:lineRule="auto"/>
              <w:rPr>
                <w:sz w:val="26"/>
                <w:szCs w:val="26"/>
              </w:rPr>
            </w:pPr>
            <w:r>
              <w:rPr>
                <w:sz w:val="26"/>
                <w:szCs w:val="26"/>
              </w:rPr>
              <w:t>Tổng tiền của sản phẩm</w:t>
            </w:r>
          </w:p>
        </w:tc>
      </w:tr>
      <w:tr w:rsidR="002E3CF3" w:rsidRPr="00BA2086" w14:paraId="20E76274" w14:textId="77777777" w:rsidTr="00BD5127">
        <w:tc>
          <w:tcPr>
            <w:tcW w:w="910" w:type="dxa"/>
            <w:shd w:val="clear" w:color="auto" w:fill="auto"/>
            <w:tcMar>
              <w:top w:w="100" w:type="dxa"/>
              <w:left w:w="100" w:type="dxa"/>
              <w:bottom w:w="100" w:type="dxa"/>
              <w:right w:w="100" w:type="dxa"/>
            </w:tcMar>
          </w:tcPr>
          <w:p w14:paraId="4BE49956" w14:textId="67B8D0CF" w:rsidR="002E3CF3" w:rsidRDefault="002E3CF3" w:rsidP="00BD5127">
            <w:pPr>
              <w:widowControl w:val="0"/>
              <w:spacing w:line="288" w:lineRule="auto"/>
              <w:rPr>
                <w:sz w:val="26"/>
                <w:szCs w:val="26"/>
              </w:rPr>
            </w:pPr>
            <w:r>
              <w:rPr>
                <w:sz w:val="26"/>
                <w:szCs w:val="26"/>
              </w:rPr>
              <w:t>7</w:t>
            </w:r>
          </w:p>
        </w:tc>
        <w:tc>
          <w:tcPr>
            <w:tcW w:w="2655" w:type="dxa"/>
            <w:shd w:val="clear" w:color="auto" w:fill="auto"/>
            <w:tcMar>
              <w:top w:w="100" w:type="dxa"/>
              <w:left w:w="100" w:type="dxa"/>
              <w:bottom w:w="100" w:type="dxa"/>
              <w:right w:w="100" w:type="dxa"/>
            </w:tcMar>
          </w:tcPr>
          <w:p w14:paraId="1BDB4DD0" w14:textId="658A8CEE" w:rsidR="002E3CF3" w:rsidRDefault="002E3CF3" w:rsidP="00BD5127">
            <w:pPr>
              <w:widowControl w:val="0"/>
              <w:spacing w:line="288" w:lineRule="auto"/>
              <w:rPr>
                <w:sz w:val="26"/>
                <w:szCs w:val="26"/>
              </w:rPr>
            </w:pPr>
            <w:r>
              <w:rPr>
                <w:sz w:val="26"/>
                <w:szCs w:val="26"/>
              </w:rPr>
              <w:t>discount_amount</w:t>
            </w:r>
          </w:p>
        </w:tc>
        <w:tc>
          <w:tcPr>
            <w:tcW w:w="1800" w:type="dxa"/>
            <w:shd w:val="clear" w:color="auto" w:fill="auto"/>
            <w:tcMar>
              <w:top w:w="100" w:type="dxa"/>
              <w:left w:w="100" w:type="dxa"/>
              <w:bottom w:w="100" w:type="dxa"/>
              <w:right w:w="100" w:type="dxa"/>
            </w:tcMar>
          </w:tcPr>
          <w:p w14:paraId="4744E8AC" w14:textId="68DA2E07" w:rsidR="002E3CF3" w:rsidRPr="00BA2086" w:rsidRDefault="002E3CF3" w:rsidP="00BD5127">
            <w:pPr>
              <w:widowControl w:val="0"/>
              <w:spacing w:line="288" w:lineRule="auto"/>
              <w:rPr>
                <w:sz w:val="26"/>
                <w:szCs w:val="26"/>
              </w:rPr>
            </w:pPr>
            <w:r>
              <w:rPr>
                <w:sz w:val="26"/>
                <w:szCs w:val="26"/>
              </w:rPr>
              <w:t>int(11)</w:t>
            </w:r>
          </w:p>
        </w:tc>
        <w:tc>
          <w:tcPr>
            <w:tcW w:w="3225" w:type="dxa"/>
            <w:shd w:val="clear" w:color="auto" w:fill="auto"/>
            <w:tcMar>
              <w:top w:w="100" w:type="dxa"/>
              <w:left w:w="100" w:type="dxa"/>
              <w:bottom w:w="100" w:type="dxa"/>
              <w:right w:w="100" w:type="dxa"/>
            </w:tcMar>
          </w:tcPr>
          <w:p w14:paraId="399EEC98" w14:textId="3CB0A0BA" w:rsidR="002E3CF3" w:rsidRDefault="002E3CF3" w:rsidP="00BD5127">
            <w:pPr>
              <w:widowControl w:val="0"/>
              <w:spacing w:line="288" w:lineRule="auto"/>
              <w:rPr>
                <w:sz w:val="26"/>
                <w:szCs w:val="26"/>
              </w:rPr>
            </w:pPr>
            <w:r>
              <w:rPr>
                <w:sz w:val="26"/>
                <w:szCs w:val="26"/>
              </w:rPr>
              <w:t>Chiết khấu của sản phẩm</w:t>
            </w:r>
          </w:p>
        </w:tc>
      </w:tr>
    </w:tbl>
    <w:p w14:paraId="5C2392BD" w14:textId="4C06D7EB" w:rsidR="00A2429E" w:rsidRPr="00E83C0C" w:rsidRDefault="00A2429E" w:rsidP="005D73D2">
      <w:pPr>
        <w:spacing w:before="240" w:line="288" w:lineRule="auto"/>
        <w:ind w:firstLine="426"/>
        <w:jc w:val="both"/>
        <w:rPr>
          <w:b/>
          <w:sz w:val="26"/>
          <w:szCs w:val="26"/>
        </w:rPr>
      </w:pPr>
      <w:r>
        <w:rPr>
          <w:b/>
          <w:sz w:val="26"/>
          <w:szCs w:val="26"/>
        </w:rPr>
        <w:t xml:space="preserve"> </w:t>
      </w:r>
      <w:r w:rsidRPr="00A2429E">
        <w:rPr>
          <w:bCs/>
          <w:sz w:val="26"/>
          <w:szCs w:val="26"/>
        </w:rPr>
        <w:t>Lớp order_details lưu thông tin về các sản phẩm được đặt hàng, đơn hàng gồm có các sản phẩm nào kèm theo số lượng, các thông tin khác như giá bán</w:t>
      </w:r>
      <w:r w:rsidR="00FA6292">
        <w:rPr>
          <w:bCs/>
          <w:sz w:val="26"/>
          <w:szCs w:val="26"/>
        </w:rPr>
        <w:t xml:space="preserve"> của sản phẩm tại thời điểm đặt hàng</w:t>
      </w:r>
      <w:r w:rsidRPr="00A2429E">
        <w:rPr>
          <w:bCs/>
          <w:sz w:val="26"/>
          <w:szCs w:val="26"/>
        </w:rPr>
        <w:t>, mã giảm giá</w:t>
      </w:r>
      <w:r w:rsidR="00FA6292">
        <w:rPr>
          <w:bCs/>
          <w:sz w:val="26"/>
          <w:szCs w:val="26"/>
        </w:rPr>
        <w:t xml:space="preserve"> đơn hàng, thuộc tính </w:t>
      </w:r>
      <w:r w:rsidR="00E75428">
        <w:rPr>
          <w:sz w:val="26"/>
          <w:szCs w:val="26"/>
        </w:rPr>
        <w:t>discount_amount</w:t>
      </w:r>
      <w:r w:rsidR="00E75428">
        <w:rPr>
          <w:bCs/>
          <w:sz w:val="26"/>
          <w:szCs w:val="26"/>
        </w:rPr>
        <w:t xml:space="preserve"> </w:t>
      </w:r>
      <w:r w:rsidR="00FA6292">
        <w:rPr>
          <w:bCs/>
          <w:sz w:val="26"/>
          <w:szCs w:val="26"/>
        </w:rPr>
        <w:t xml:space="preserve">sẽ lưu </w:t>
      </w:r>
      <w:r w:rsidR="00E75428">
        <w:rPr>
          <w:bCs/>
          <w:sz w:val="26"/>
          <w:szCs w:val="26"/>
        </w:rPr>
        <w:t xml:space="preserve">số tiền chiết khấu của sản phẩm nếu như đơn hàng được áp mã giảm giá </w:t>
      </w:r>
      <w:r w:rsidRPr="00A2429E">
        <w:rPr>
          <w:bCs/>
          <w:sz w:val="26"/>
          <w:szCs w:val="26"/>
        </w:rPr>
        <w:t xml:space="preserve">và </w:t>
      </w:r>
      <w:r w:rsidR="00E75428">
        <w:rPr>
          <w:sz w:val="26"/>
          <w:szCs w:val="26"/>
        </w:rPr>
        <w:t>sub_total</w:t>
      </w:r>
      <w:r w:rsidR="00E75428">
        <w:rPr>
          <w:sz w:val="26"/>
          <w:szCs w:val="26"/>
        </w:rPr>
        <w:t xml:space="preserve"> lưu</w:t>
      </w:r>
      <w:r w:rsidR="00E75428">
        <w:rPr>
          <w:bCs/>
          <w:sz w:val="26"/>
          <w:szCs w:val="26"/>
        </w:rPr>
        <w:t xml:space="preserve"> </w:t>
      </w:r>
      <w:r w:rsidRPr="00A2429E">
        <w:rPr>
          <w:bCs/>
          <w:sz w:val="26"/>
          <w:szCs w:val="26"/>
        </w:rPr>
        <w:t>tổng số tiền trên một sản phẩm.</w:t>
      </w:r>
      <w:r w:rsidR="003B3DB8">
        <w:rPr>
          <w:bCs/>
          <w:sz w:val="26"/>
          <w:szCs w:val="26"/>
        </w:rPr>
        <w:t xml:space="preserve"> </w:t>
      </w:r>
      <w:r w:rsidR="00D2219D">
        <w:rPr>
          <w:bCs/>
          <w:sz w:val="26"/>
          <w:szCs w:val="26"/>
        </w:rPr>
        <w:t>Các khoá ngoại order_code giúp xác định những thông tin về sản phẩm này thuộc về đơn hàng nào, product_id dùng để xác định sản phẩm trên cơ sở dữ liệ</w:t>
      </w:r>
      <w:r w:rsidR="00FA6292">
        <w:rPr>
          <w:bCs/>
          <w:sz w:val="26"/>
          <w:szCs w:val="26"/>
        </w:rPr>
        <w:t>u.</w:t>
      </w:r>
    </w:p>
    <w:p w14:paraId="46D78F8A" w14:textId="77777777" w:rsidR="005D73D2" w:rsidRDefault="005D73D2" w:rsidP="0016733E">
      <w:r>
        <w:br w:type="page"/>
      </w:r>
    </w:p>
    <w:p w14:paraId="51DDB1FA" w14:textId="1BDB4AF6" w:rsidR="00C36084" w:rsidRPr="00BA2086" w:rsidRDefault="00C36084" w:rsidP="005D73D2">
      <w:pPr>
        <w:spacing w:line="288" w:lineRule="auto"/>
        <w:outlineLvl w:val="3"/>
        <w:rPr>
          <w:b/>
          <w:sz w:val="26"/>
          <w:szCs w:val="26"/>
        </w:rPr>
      </w:pPr>
      <w:r w:rsidRPr="00BA2086">
        <w:rPr>
          <w:b/>
          <w:sz w:val="26"/>
          <w:szCs w:val="26"/>
        </w:rPr>
        <w:t>2.3.1</w:t>
      </w:r>
      <w:r w:rsidR="001103EE">
        <w:rPr>
          <w:b/>
          <w:sz w:val="26"/>
          <w:szCs w:val="26"/>
        </w:rPr>
        <w:t>3</w:t>
      </w:r>
      <w:r w:rsidRPr="00BA2086">
        <w:rPr>
          <w:b/>
          <w:sz w:val="26"/>
          <w:szCs w:val="26"/>
        </w:rPr>
        <w:t xml:space="preserve"> Lớp </w:t>
      </w:r>
      <w:r w:rsidR="00D2219D">
        <w:rPr>
          <w:b/>
          <w:sz w:val="26"/>
          <w:szCs w:val="26"/>
        </w:rPr>
        <w:t>o</w:t>
      </w:r>
      <w:r w:rsidR="006A0021">
        <w:rPr>
          <w:b/>
          <w:sz w:val="26"/>
          <w:szCs w:val="26"/>
        </w:rPr>
        <w:t>rder_</w:t>
      </w:r>
      <w:r w:rsidR="00D2219D">
        <w:rPr>
          <w:b/>
          <w:sz w:val="26"/>
          <w:szCs w:val="26"/>
        </w:rPr>
        <w:t>b</w:t>
      </w:r>
      <w:r w:rsidR="006A0021">
        <w:rPr>
          <w:b/>
          <w:sz w:val="26"/>
          <w:szCs w:val="26"/>
        </w:rPr>
        <w:t>atches</w:t>
      </w:r>
    </w:p>
    <w:p w14:paraId="60FD0B28" w14:textId="77777777" w:rsidR="00E27623" w:rsidRDefault="002C0E41" w:rsidP="00E27623">
      <w:pPr>
        <w:keepNext/>
        <w:spacing w:line="288" w:lineRule="auto"/>
        <w:jc w:val="center"/>
      </w:pPr>
      <w:r w:rsidRPr="002C0E41">
        <w:rPr>
          <w:b/>
          <w:noProof/>
          <w:sz w:val="26"/>
          <w:szCs w:val="26"/>
        </w:rPr>
        <w:drawing>
          <wp:inline distT="0" distB="0" distL="0" distR="0" wp14:anchorId="7854E4B2" wp14:editId="275C945F">
            <wp:extent cx="1909267" cy="1443883"/>
            <wp:effectExtent l="0" t="0" r="0" b="4445"/>
            <wp:docPr id="7131730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3021" name="Picture 1" descr="A close-up of a computer code&#10;&#10;AI-generated content may be incorrect."/>
                    <pic:cNvPicPr/>
                  </pic:nvPicPr>
                  <pic:blipFill>
                    <a:blip r:embed="rId40"/>
                    <a:stretch>
                      <a:fillRect/>
                    </a:stretch>
                  </pic:blipFill>
                  <pic:spPr>
                    <a:xfrm>
                      <a:off x="0" y="0"/>
                      <a:ext cx="1921541" cy="1453165"/>
                    </a:xfrm>
                    <a:prstGeom prst="rect">
                      <a:avLst/>
                    </a:prstGeom>
                  </pic:spPr>
                </pic:pic>
              </a:graphicData>
            </a:graphic>
          </wp:inline>
        </w:drawing>
      </w:r>
    </w:p>
    <w:p w14:paraId="4101A680" w14:textId="70E3FFAC" w:rsidR="00C36084" w:rsidRPr="00FC5DEC" w:rsidRDefault="00E27623" w:rsidP="00FC5DEC">
      <w:pPr>
        <w:pStyle w:val="Caption"/>
      </w:pPr>
      <w:bookmarkStart w:id="112" w:name="_Toc196282114"/>
      <w:r>
        <w:t xml:space="preserve">Hình </w:t>
      </w:r>
      <w:fldSimple w:instr=" SEQ Hình \* ARABIC ">
        <w:r w:rsidR="00CF71CE">
          <w:rPr>
            <w:noProof/>
          </w:rPr>
          <w:t>17</w:t>
        </w:r>
      </w:fldSimple>
      <w:r w:rsidR="00A421E9">
        <w:t>.</w:t>
      </w:r>
      <w:r w:rsidR="00FC5DEC" w:rsidRPr="00BA2086">
        <w:t xml:space="preserve"> </w:t>
      </w:r>
      <w:r w:rsidR="00FC5DEC" w:rsidRPr="00BA2086">
        <w:rPr>
          <w:bCs/>
        </w:rPr>
        <w:t xml:space="preserve">Lớp </w:t>
      </w:r>
      <w:r w:rsidR="00FC5DEC">
        <w:rPr>
          <w:bCs/>
        </w:rPr>
        <w:t>order_batches</w:t>
      </w:r>
      <w:bookmarkEnd w:id="112"/>
      <w:r w:rsidR="006A0021" w:rsidRPr="006A0021">
        <w:rPr>
          <w:b/>
          <w:noProof/>
        </w:rPr>
        <w:t xml:space="preserve"> </w:t>
      </w:r>
    </w:p>
    <w:p w14:paraId="0DFD4050" w14:textId="426C9459" w:rsidR="00966582" w:rsidRDefault="00966582" w:rsidP="002E3CF3">
      <w:pPr>
        <w:pStyle w:val="Caption"/>
        <w:spacing w:after="40"/>
      </w:pPr>
      <w:bookmarkStart w:id="113" w:name="_Toc194359839"/>
      <w:bookmarkStart w:id="114" w:name="_Toc196289022"/>
      <w:r>
        <w:t xml:space="preserve">Bảng </w:t>
      </w:r>
      <w:fldSimple w:instr=" SEQ Bảng \* ARABIC ">
        <w:r w:rsidR="00CF71CE">
          <w:rPr>
            <w:noProof/>
          </w:rPr>
          <w:t>15</w:t>
        </w:r>
      </w:fldSimple>
      <w:r w:rsidR="00D924BE">
        <w:t>.</w:t>
      </w:r>
      <w:r w:rsidRPr="00BA2086">
        <w:t xml:space="preserve"> </w:t>
      </w:r>
      <w:r w:rsidRPr="00BA2086">
        <w:rPr>
          <w:bCs/>
        </w:rPr>
        <w:t xml:space="preserve">Mô tả thuộc tính lớp </w:t>
      </w:r>
      <w:r>
        <w:rPr>
          <w:bCs/>
        </w:rPr>
        <w:t>order_batches</w:t>
      </w:r>
      <w:bookmarkEnd w:id="113"/>
      <w:bookmarkEnd w:id="114"/>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C36084" w:rsidRPr="00BA2086" w14:paraId="3413CF91" w14:textId="77777777" w:rsidTr="00BD5127">
        <w:tc>
          <w:tcPr>
            <w:tcW w:w="820" w:type="dxa"/>
            <w:shd w:val="clear" w:color="auto" w:fill="auto"/>
            <w:tcMar>
              <w:top w:w="100" w:type="dxa"/>
              <w:left w:w="100" w:type="dxa"/>
              <w:bottom w:w="100" w:type="dxa"/>
              <w:right w:w="100" w:type="dxa"/>
            </w:tcMar>
          </w:tcPr>
          <w:p w14:paraId="41D94FE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8DB2A15"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1AEA4751"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28BEA02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1A68AE25" w14:textId="77777777" w:rsidTr="00BD5127">
        <w:tc>
          <w:tcPr>
            <w:tcW w:w="820" w:type="dxa"/>
            <w:shd w:val="clear" w:color="auto" w:fill="auto"/>
            <w:tcMar>
              <w:top w:w="100" w:type="dxa"/>
              <w:left w:w="100" w:type="dxa"/>
              <w:bottom w:w="100" w:type="dxa"/>
              <w:right w:w="100" w:type="dxa"/>
            </w:tcMar>
          </w:tcPr>
          <w:p w14:paraId="770EB2C2"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09ECA874" w14:textId="77C2607F" w:rsidR="00C36084" w:rsidRPr="00BA2086" w:rsidRDefault="007E2A3F" w:rsidP="00BD5127">
            <w:pPr>
              <w:widowControl w:val="0"/>
              <w:spacing w:line="288" w:lineRule="auto"/>
              <w:rPr>
                <w:sz w:val="26"/>
                <w:szCs w:val="26"/>
              </w:rPr>
            </w:pPr>
            <w:r>
              <w:rPr>
                <w:sz w:val="26"/>
                <w:szCs w:val="26"/>
              </w:rPr>
              <w:t>i</w:t>
            </w:r>
            <w:r w:rsidR="00C36084" w:rsidRPr="00BA2086">
              <w:rPr>
                <w:sz w:val="26"/>
                <w:szCs w:val="26"/>
              </w:rPr>
              <w:t>d</w:t>
            </w:r>
            <w:r>
              <w:rPr>
                <w:sz w:val="26"/>
                <w:szCs w:val="26"/>
              </w:rPr>
              <w:t xml:space="preserve"> {PK}</w:t>
            </w:r>
          </w:p>
        </w:tc>
        <w:tc>
          <w:tcPr>
            <w:tcW w:w="1800" w:type="dxa"/>
            <w:shd w:val="clear" w:color="auto" w:fill="auto"/>
            <w:tcMar>
              <w:top w:w="100" w:type="dxa"/>
              <w:left w:w="100" w:type="dxa"/>
              <w:bottom w:w="100" w:type="dxa"/>
              <w:right w:w="100" w:type="dxa"/>
            </w:tcMar>
          </w:tcPr>
          <w:p w14:paraId="570713E0" w14:textId="13055EB2" w:rsidR="00D2219D" w:rsidRPr="00BA2086" w:rsidRDefault="00D2219D" w:rsidP="00BD5127">
            <w:pPr>
              <w:widowControl w:val="0"/>
              <w:spacing w:line="288" w:lineRule="auto"/>
              <w:rPr>
                <w:sz w:val="26"/>
                <w:szCs w:val="26"/>
              </w:rPr>
            </w:pPr>
            <w:r>
              <w:rPr>
                <w:sz w:val="26"/>
                <w:szCs w:val="26"/>
              </w:rPr>
              <w:t>bigint</w:t>
            </w:r>
            <w:r w:rsidR="00E75428">
              <w:rPr>
                <w:sz w:val="26"/>
                <w:szCs w:val="26"/>
              </w:rPr>
              <w:t>()</w:t>
            </w:r>
          </w:p>
        </w:tc>
        <w:tc>
          <w:tcPr>
            <w:tcW w:w="3225" w:type="dxa"/>
            <w:shd w:val="clear" w:color="auto" w:fill="auto"/>
            <w:tcMar>
              <w:top w:w="100" w:type="dxa"/>
              <w:left w:w="100" w:type="dxa"/>
              <w:bottom w:w="100" w:type="dxa"/>
              <w:right w:w="100" w:type="dxa"/>
            </w:tcMar>
          </w:tcPr>
          <w:p w14:paraId="459258E2" w14:textId="25A5A147" w:rsidR="00C36084" w:rsidRPr="00BA2086" w:rsidRDefault="007E2A3F" w:rsidP="00BD5127">
            <w:pPr>
              <w:widowControl w:val="0"/>
              <w:spacing w:line="288" w:lineRule="auto"/>
              <w:rPr>
                <w:sz w:val="26"/>
                <w:szCs w:val="26"/>
              </w:rPr>
            </w:pPr>
            <w:r>
              <w:rPr>
                <w:sz w:val="26"/>
                <w:szCs w:val="26"/>
              </w:rPr>
              <w:t>Mã xác định dòng</w:t>
            </w:r>
          </w:p>
        </w:tc>
      </w:tr>
      <w:tr w:rsidR="00C36084" w:rsidRPr="00BA2086" w14:paraId="2EB38D5D" w14:textId="77777777" w:rsidTr="00BD5127">
        <w:tc>
          <w:tcPr>
            <w:tcW w:w="820" w:type="dxa"/>
            <w:shd w:val="clear" w:color="auto" w:fill="auto"/>
            <w:tcMar>
              <w:top w:w="100" w:type="dxa"/>
              <w:left w:w="100" w:type="dxa"/>
              <w:bottom w:w="100" w:type="dxa"/>
              <w:right w:w="100" w:type="dxa"/>
            </w:tcMar>
          </w:tcPr>
          <w:p w14:paraId="3CED8554"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F20B0B8" w14:textId="109A96E8" w:rsidR="00C36084" w:rsidRPr="00BA2086" w:rsidRDefault="007E2A3F" w:rsidP="00BD5127">
            <w:pPr>
              <w:widowControl w:val="0"/>
              <w:spacing w:line="288" w:lineRule="auto"/>
              <w:rPr>
                <w:sz w:val="26"/>
                <w:szCs w:val="26"/>
              </w:rPr>
            </w:pPr>
            <w:r>
              <w:rPr>
                <w:sz w:val="26"/>
                <w:szCs w:val="26"/>
              </w:rPr>
              <w:t>o</w:t>
            </w:r>
            <w:r w:rsidR="00D2219D">
              <w:rPr>
                <w:sz w:val="26"/>
                <w:szCs w:val="26"/>
              </w:rPr>
              <w:t>rder_detail_id</w:t>
            </w:r>
            <w:r>
              <w:rPr>
                <w:sz w:val="26"/>
                <w:szCs w:val="26"/>
              </w:rPr>
              <w:t xml:space="preserve"> {FK}</w:t>
            </w:r>
          </w:p>
        </w:tc>
        <w:tc>
          <w:tcPr>
            <w:tcW w:w="1800" w:type="dxa"/>
            <w:shd w:val="clear" w:color="auto" w:fill="auto"/>
            <w:tcMar>
              <w:top w:w="100" w:type="dxa"/>
              <w:left w:w="100" w:type="dxa"/>
              <w:bottom w:w="100" w:type="dxa"/>
              <w:right w:w="100" w:type="dxa"/>
            </w:tcMar>
          </w:tcPr>
          <w:p w14:paraId="24286E71" w14:textId="5A992005" w:rsidR="00C36084" w:rsidRPr="00BA2086" w:rsidRDefault="00D2219D" w:rsidP="00BD5127">
            <w:pPr>
              <w:widowControl w:val="0"/>
              <w:spacing w:line="288" w:lineRule="auto"/>
              <w:rPr>
                <w:sz w:val="26"/>
                <w:szCs w:val="26"/>
              </w:rPr>
            </w:pPr>
            <w:r>
              <w:rPr>
                <w:sz w:val="26"/>
                <w:szCs w:val="26"/>
              </w:rPr>
              <w:t>bigint</w:t>
            </w:r>
            <w:r w:rsidR="00E75428">
              <w:rPr>
                <w:sz w:val="26"/>
                <w:szCs w:val="26"/>
              </w:rPr>
              <w:t>()</w:t>
            </w:r>
          </w:p>
        </w:tc>
        <w:tc>
          <w:tcPr>
            <w:tcW w:w="3225" w:type="dxa"/>
            <w:shd w:val="clear" w:color="auto" w:fill="auto"/>
            <w:tcMar>
              <w:top w:w="100" w:type="dxa"/>
              <w:left w:w="100" w:type="dxa"/>
              <w:bottom w:w="100" w:type="dxa"/>
              <w:right w:w="100" w:type="dxa"/>
            </w:tcMar>
          </w:tcPr>
          <w:p w14:paraId="3E21B899"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21DCDFB0" w14:textId="77777777" w:rsidTr="00BD5127">
        <w:tc>
          <w:tcPr>
            <w:tcW w:w="820" w:type="dxa"/>
            <w:shd w:val="clear" w:color="auto" w:fill="auto"/>
            <w:tcMar>
              <w:top w:w="100" w:type="dxa"/>
              <w:left w:w="100" w:type="dxa"/>
              <w:bottom w:w="100" w:type="dxa"/>
              <w:right w:w="100" w:type="dxa"/>
            </w:tcMar>
          </w:tcPr>
          <w:p w14:paraId="39430313"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AD9C505" w14:textId="09D4D761" w:rsidR="00C36084" w:rsidRPr="00BA2086" w:rsidRDefault="00D2219D" w:rsidP="00BD5127">
            <w:pPr>
              <w:widowControl w:val="0"/>
              <w:spacing w:line="288" w:lineRule="auto"/>
              <w:rPr>
                <w:sz w:val="26"/>
                <w:szCs w:val="26"/>
              </w:rPr>
            </w:pPr>
            <w:r>
              <w:rPr>
                <w:sz w:val="26"/>
                <w:szCs w:val="26"/>
              </w:rPr>
              <w:t>batch_id</w:t>
            </w:r>
            <w:r w:rsidR="007E2A3F">
              <w:rPr>
                <w:sz w:val="26"/>
                <w:szCs w:val="26"/>
              </w:rPr>
              <w:t xml:space="preserve"> {FK}</w:t>
            </w:r>
          </w:p>
        </w:tc>
        <w:tc>
          <w:tcPr>
            <w:tcW w:w="1800" w:type="dxa"/>
            <w:shd w:val="clear" w:color="auto" w:fill="auto"/>
            <w:tcMar>
              <w:top w:w="100" w:type="dxa"/>
              <w:left w:w="100" w:type="dxa"/>
              <w:bottom w:w="100" w:type="dxa"/>
              <w:right w:w="100" w:type="dxa"/>
            </w:tcMar>
          </w:tcPr>
          <w:p w14:paraId="6F6837D7" w14:textId="4702FB41" w:rsidR="00C36084" w:rsidRPr="00BA2086" w:rsidRDefault="00D2219D" w:rsidP="00BD5127">
            <w:pPr>
              <w:widowControl w:val="0"/>
              <w:spacing w:line="288" w:lineRule="auto"/>
              <w:rPr>
                <w:sz w:val="26"/>
                <w:szCs w:val="26"/>
              </w:rPr>
            </w:pPr>
            <w:r>
              <w:rPr>
                <w:sz w:val="26"/>
                <w:szCs w:val="26"/>
              </w:rPr>
              <w:t>int</w:t>
            </w:r>
            <w:r w:rsidR="00E75428">
              <w:rPr>
                <w:sz w:val="26"/>
                <w:szCs w:val="26"/>
              </w:rPr>
              <w:t>(11)</w:t>
            </w:r>
          </w:p>
        </w:tc>
        <w:tc>
          <w:tcPr>
            <w:tcW w:w="3225" w:type="dxa"/>
            <w:shd w:val="clear" w:color="auto" w:fill="auto"/>
            <w:tcMar>
              <w:top w:w="100" w:type="dxa"/>
              <w:left w:w="100" w:type="dxa"/>
              <w:bottom w:w="100" w:type="dxa"/>
              <w:right w:w="100" w:type="dxa"/>
            </w:tcMar>
          </w:tcPr>
          <w:p w14:paraId="0C3329F2" w14:textId="12C97E43" w:rsidR="00C36084" w:rsidRPr="00BA2086" w:rsidRDefault="007E2A3F" w:rsidP="00BD5127">
            <w:pPr>
              <w:widowControl w:val="0"/>
              <w:spacing w:line="288" w:lineRule="auto"/>
              <w:rPr>
                <w:sz w:val="26"/>
                <w:szCs w:val="26"/>
              </w:rPr>
            </w:pPr>
            <w:r>
              <w:rPr>
                <w:sz w:val="26"/>
                <w:szCs w:val="26"/>
              </w:rPr>
              <w:t>Mã lô hàng</w:t>
            </w:r>
          </w:p>
        </w:tc>
      </w:tr>
      <w:tr w:rsidR="00C36084" w:rsidRPr="00BA2086" w14:paraId="0A38ED8B" w14:textId="77777777" w:rsidTr="00BD5127">
        <w:tc>
          <w:tcPr>
            <w:tcW w:w="820" w:type="dxa"/>
            <w:shd w:val="clear" w:color="auto" w:fill="auto"/>
            <w:tcMar>
              <w:top w:w="100" w:type="dxa"/>
              <w:left w:w="100" w:type="dxa"/>
              <w:bottom w:w="100" w:type="dxa"/>
              <w:right w:w="100" w:type="dxa"/>
            </w:tcMar>
          </w:tcPr>
          <w:p w14:paraId="317E3450" w14:textId="77777777" w:rsidR="00C36084" w:rsidRPr="00BA2086" w:rsidRDefault="00C36084" w:rsidP="00BD5127">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51A99E94" w14:textId="50591502" w:rsidR="00C36084" w:rsidRPr="00BA2086" w:rsidRDefault="00D2219D" w:rsidP="00BD5127">
            <w:pPr>
              <w:widowControl w:val="0"/>
              <w:spacing w:line="288" w:lineRule="auto"/>
              <w:rPr>
                <w:sz w:val="26"/>
                <w:szCs w:val="26"/>
              </w:rPr>
            </w:pPr>
            <w:r>
              <w:rPr>
                <w:sz w:val="26"/>
                <w:szCs w:val="26"/>
              </w:rPr>
              <w:t>quantity</w:t>
            </w:r>
          </w:p>
        </w:tc>
        <w:tc>
          <w:tcPr>
            <w:tcW w:w="1800" w:type="dxa"/>
            <w:shd w:val="clear" w:color="auto" w:fill="auto"/>
            <w:tcMar>
              <w:top w:w="100" w:type="dxa"/>
              <w:left w:w="100" w:type="dxa"/>
              <w:bottom w:w="100" w:type="dxa"/>
              <w:right w:w="100" w:type="dxa"/>
            </w:tcMar>
          </w:tcPr>
          <w:p w14:paraId="73357279" w14:textId="3BACF401" w:rsidR="00C36084" w:rsidRPr="00BA2086" w:rsidRDefault="00D2219D" w:rsidP="00BD5127">
            <w:pPr>
              <w:widowControl w:val="0"/>
              <w:spacing w:line="288" w:lineRule="auto"/>
              <w:rPr>
                <w:sz w:val="26"/>
                <w:szCs w:val="26"/>
              </w:rPr>
            </w:pPr>
            <w:r>
              <w:rPr>
                <w:sz w:val="26"/>
                <w:szCs w:val="26"/>
              </w:rPr>
              <w:t>bigint</w:t>
            </w:r>
            <w:r w:rsidR="00E75428">
              <w:rPr>
                <w:sz w:val="26"/>
                <w:szCs w:val="26"/>
              </w:rPr>
              <w:t>()</w:t>
            </w:r>
          </w:p>
        </w:tc>
        <w:tc>
          <w:tcPr>
            <w:tcW w:w="3225" w:type="dxa"/>
            <w:shd w:val="clear" w:color="auto" w:fill="auto"/>
            <w:tcMar>
              <w:top w:w="100" w:type="dxa"/>
              <w:left w:w="100" w:type="dxa"/>
              <w:bottom w:w="100" w:type="dxa"/>
              <w:right w:w="100" w:type="dxa"/>
            </w:tcMar>
          </w:tcPr>
          <w:p w14:paraId="64757C93" w14:textId="573298B6" w:rsidR="00C36084" w:rsidRPr="00BA2086" w:rsidRDefault="007E2A3F" w:rsidP="00BD5127">
            <w:pPr>
              <w:widowControl w:val="0"/>
              <w:spacing w:line="288" w:lineRule="auto"/>
              <w:rPr>
                <w:sz w:val="26"/>
                <w:szCs w:val="26"/>
              </w:rPr>
            </w:pPr>
            <w:r>
              <w:rPr>
                <w:sz w:val="26"/>
                <w:szCs w:val="26"/>
              </w:rPr>
              <w:t>Số lượng sản phẩm lấy ra</w:t>
            </w:r>
          </w:p>
        </w:tc>
      </w:tr>
    </w:tbl>
    <w:p w14:paraId="2C97C74B" w14:textId="5D8F7953" w:rsidR="00AC5892" w:rsidRPr="005D73D2" w:rsidRDefault="0016733E" w:rsidP="002E3CF3">
      <w:pPr>
        <w:spacing w:before="240" w:line="288" w:lineRule="auto"/>
        <w:ind w:firstLine="426"/>
        <w:jc w:val="both"/>
        <w:rPr>
          <w:sz w:val="26"/>
          <w:szCs w:val="26"/>
        </w:rPr>
      </w:pPr>
      <w:r>
        <w:rPr>
          <w:sz w:val="26"/>
          <w:szCs w:val="26"/>
        </w:rPr>
        <w:t>Với vấn đề một sản phẩm có thể có nhiều lô hàng khác nhau và mỗi lô hàng lại có thể có hạn sử dụng khác nhau, hơn nữa nếu một đơn hàng có thể lấy ra số lượng sản phẩm ở một hoặc nhiều lô hàng khác nhau thì l</w:t>
      </w:r>
      <w:r w:rsidR="007E2A3F" w:rsidRPr="00DE64D9">
        <w:rPr>
          <w:sz w:val="26"/>
          <w:szCs w:val="26"/>
        </w:rPr>
        <w:t>ớp order_batches được tạo ra để kết hợp với các bảng orders, order_detail và batches, giúp xác định được số lượng của sản phẩm được lấy từ lô hàng nào. Giúp cho người quản trị viên có thể biết được cần lấy số lượng sản phẩm thuộc lô hàng nào để tránh việc rối loạn lô hàng của sản phẩm. Sản phẩm được lấy sẽ ưu tiên những lô hàng có hạn sử dụng gần nhất để tránh việc lãng phí, ngoài ra còn có thể thống kê được doanh thu từ lô hàng nào, số lượng bán ra là bao nhiêu</w:t>
      </w:r>
      <w:r w:rsidR="005D73D2">
        <w:rPr>
          <w:sz w:val="26"/>
          <w:szCs w:val="26"/>
        </w:rPr>
        <w:t>, trạng thái hoàn vốn của lô hàng đó, lợi nhuận của lô hàng</w:t>
      </w:r>
      <w:r w:rsidR="007E2A3F" w:rsidRPr="00DE64D9">
        <w:rPr>
          <w:sz w:val="26"/>
          <w:szCs w:val="26"/>
        </w:rPr>
        <w:t>.</w:t>
      </w:r>
      <w:r w:rsidR="005D73D2">
        <w:rPr>
          <w:sz w:val="26"/>
          <w:szCs w:val="26"/>
        </w:rPr>
        <w:t xml:space="preserve"> </w:t>
      </w:r>
      <w:r w:rsidR="007E2A3F" w:rsidRPr="00DE64D9">
        <w:rPr>
          <w:sz w:val="26"/>
          <w:szCs w:val="26"/>
        </w:rPr>
        <w:t>Kết hợp với bảng order_detail sẽ có được giá bán của sản phẩm,</w:t>
      </w:r>
      <w:r w:rsidR="00DE64D9" w:rsidRPr="00DE64D9">
        <w:rPr>
          <w:sz w:val="26"/>
          <w:szCs w:val="26"/>
        </w:rPr>
        <w:t xml:space="preserve"> tiếp theo đó kết hợp với lớp batches sẽ có dữ liệu về giá nhập trên </w:t>
      </w:r>
      <w:r w:rsidR="005D73D2">
        <w:rPr>
          <w:sz w:val="26"/>
          <w:szCs w:val="26"/>
        </w:rPr>
        <w:t>một</w:t>
      </w:r>
      <w:r w:rsidR="00DE64D9" w:rsidRPr="00DE64D9">
        <w:rPr>
          <w:sz w:val="26"/>
          <w:szCs w:val="26"/>
        </w:rPr>
        <w:t xml:space="preserve"> sản phẩm,</w:t>
      </w:r>
      <w:r w:rsidR="007E2A3F" w:rsidRPr="00DE64D9">
        <w:rPr>
          <w:sz w:val="26"/>
          <w:szCs w:val="26"/>
        </w:rPr>
        <w:t xml:space="preserve"> bởi vì mỗi lô hàng có thể có mỗi giá nhập khác nhau, việc lưu số lượng lấy ra từ các lô hàng sẽ có thể dễ dàng thống kê được chính xác lợi nhuận của toàn bộ hệ thống</w:t>
      </w:r>
      <w:r w:rsidR="005D73D2">
        <w:rPr>
          <w:sz w:val="26"/>
          <w:szCs w:val="26"/>
        </w:rPr>
        <w:t>.</w:t>
      </w:r>
    </w:p>
    <w:p w14:paraId="51DE41D3" w14:textId="77777777" w:rsidR="005D73D2" w:rsidRDefault="005D73D2" w:rsidP="002E3CF3">
      <w:pPr>
        <w:spacing w:line="288" w:lineRule="auto"/>
      </w:pPr>
      <w:r>
        <w:br w:type="page"/>
      </w:r>
    </w:p>
    <w:p w14:paraId="68DF985C" w14:textId="3A89C1D8" w:rsidR="006A0021" w:rsidRDefault="007B4856" w:rsidP="00C36084">
      <w:pPr>
        <w:spacing w:before="120" w:line="288" w:lineRule="auto"/>
        <w:ind w:firstLine="360"/>
        <w:outlineLvl w:val="3"/>
        <w:rPr>
          <w:b/>
          <w:sz w:val="26"/>
          <w:szCs w:val="26"/>
        </w:rPr>
      </w:pPr>
      <w:r>
        <w:rPr>
          <w:b/>
          <w:sz w:val="26"/>
          <w:szCs w:val="26"/>
        </w:rPr>
        <w:t>2.3.1</w:t>
      </w:r>
      <w:r w:rsidR="001103EE">
        <w:rPr>
          <w:b/>
          <w:sz w:val="26"/>
          <w:szCs w:val="26"/>
        </w:rPr>
        <w:t>4</w:t>
      </w:r>
      <w:r>
        <w:rPr>
          <w:b/>
          <w:sz w:val="26"/>
          <w:szCs w:val="26"/>
        </w:rPr>
        <w:t xml:space="preserve"> Lớp </w:t>
      </w:r>
      <w:r w:rsidR="003B3DB8">
        <w:rPr>
          <w:b/>
          <w:sz w:val="26"/>
          <w:szCs w:val="26"/>
        </w:rPr>
        <w:t>vnpay</w:t>
      </w:r>
    </w:p>
    <w:p w14:paraId="1BBD63EA" w14:textId="77777777" w:rsidR="00E27623" w:rsidRDefault="002C0E41" w:rsidP="00E27623">
      <w:pPr>
        <w:keepNext/>
        <w:jc w:val="center"/>
      </w:pPr>
      <w:r w:rsidRPr="002C0E41">
        <w:rPr>
          <w:noProof/>
        </w:rPr>
        <w:drawing>
          <wp:inline distT="0" distB="0" distL="0" distR="0" wp14:anchorId="6C38974A" wp14:editId="52F33EEA">
            <wp:extent cx="1519611" cy="2399385"/>
            <wp:effectExtent l="0" t="0" r="4445" b="1270"/>
            <wp:docPr id="211209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0026" name="Picture 1" descr="A screenshot of a computer&#10;&#10;AI-generated content may be incorrect."/>
                    <pic:cNvPicPr/>
                  </pic:nvPicPr>
                  <pic:blipFill>
                    <a:blip r:embed="rId41"/>
                    <a:stretch>
                      <a:fillRect/>
                    </a:stretch>
                  </pic:blipFill>
                  <pic:spPr>
                    <a:xfrm>
                      <a:off x="0" y="0"/>
                      <a:ext cx="1520983" cy="2401551"/>
                    </a:xfrm>
                    <a:prstGeom prst="rect">
                      <a:avLst/>
                    </a:prstGeom>
                  </pic:spPr>
                </pic:pic>
              </a:graphicData>
            </a:graphic>
          </wp:inline>
        </w:drawing>
      </w:r>
    </w:p>
    <w:p w14:paraId="274869FF" w14:textId="3D229D26" w:rsidR="007B4856" w:rsidRDefault="00E27623" w:rsidP="00E27623">
      <w:pPr>
        <w:pStyle w:val="Caption"/>
      </w:pPr>
      <w:bookmarkStart w:id="115" w:name="_Toc196282115"/>
      <w:r>
        <w:t xml:space="preserve">Hình </w:t>
      </w:r>
      <w:fldSimple w:instr=" SEQ Hình \* ARABIC ">
        <w:r w:rsidR="00CF71CE">
          <w:rPr>
            <w:noProof/>
          </w:rPr>
          <w:t>18</w:t>
        </w:r>
      </w:fldSimple>
      <w:r w:rsidR="00A421E9">
        <w:t>.</w:t>
      </w:r>
      <w:r w:rsidR="00FC5DEC">
        <w:t xml:space="preserve"> </w:t>
      </w:r>
      <w:r w:rsidR="00FC5DEC" w:rsidRPr="00BA2086">
        <w:rPr>
          <w:bCs/>
        </w:rPr>
        <w:t xml:space="preserve">Lớp </w:t>
      </w:r>
      <w:r w:rsidR="00FC5DEC">
        <w:rPr>
          <w:bCs/>
        </w:rPr>
        <w:t>vnpay</w:t>
      </w:r>
      <w:bookmarkEnd w:id="115"/>
    </w:p>
    <w:p w14:paraId="01048A23" w14:textId="1A2CF2BC" w:rsidR="00966582" w:rsidRDefault="00966582" w:rsidP="008302A7">
      <w:pPr>
        <w:pStyle w:val="Caption"/>
        <w:spacing w:after="0"/>
      </w:pPr>
      <w:bookmarkStart w:id="116" w:name="_Toc194359840"/>
      <w:bookmarkStart w:id="117" w:name="_Toc196289023"/>
      <w:r>
        <w:t xml:space="preserve">Bảng </w:t>
      </w:r>
      <w:fldSimple w:instr=" SEQ Bảng \* ARABIC ">
        <w:r w:rsidR="00CF71CE">
          <w:rPr>
            <w:noProof/>
          </w:rPr>
          <w:t>16</w:t>
        </w:r>
      </w:fldSimple>
      <w:r w:rsidR="00D924BE">
        <w:t>.</w:t>
      </w:r>
      <w:r w:rsidRPr="00BA2086">
        <w:t xml:space="preserve"> </w:t>
      </w:r>
      <w:r w:rsidRPr="00BA2086">
        <w:rPr>
          <w:bCs/>
        </w:rPr>
        <w:t xml:space="preserve">Mô tả thuộc tính lớp </w:t>
      </w:r>
      <w:r>
        <w:rPr>
          <w:bCs/>
        </w:rPr>
        <w:t>vnpay</w:t>
      </w:r>
      <w:bookmarkEnd w:id="116"/>
      <w:bookmarkEnd w:id="117"/>
    </w:p>
    <w:tbl>
      <w:tblPr>
        <w:tblW w:w="9048"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604"/>
        <w:gridCol w:w="3969"/>
      </w:tblGrid>
      <w:tr w:rsidR="00820C0E" w:rsidRPr="00BA2086" w14:paraId="5B5D4F16" w14:textId="77777777" w:rsidTr="00820C0E">
        <w:tc>
          <w:tcPr>
            <w:tcW w:w="820" w:type="dxa"/>
            <w:shd w:val="clear" w:color="auto" w:fill="auto"/>
            <w:tcMar>
              <w:top w:w="100" w:type="dxa"/>
              <w:left w:w="100" w:type="dxa"/>
              <w:bottom w:w="100" w:type="dxa"/>
              <w:right w:w="100" w:type="dxa"/>
            </w:tcMar>
          </w:tcPr>
          <w:p w14:paraId="4D16F2D9" w14:textId="77777777" w:rsidR="00820C0E" w:rsidRPr="00BA2086" w:rsidRDefault="00820C0E"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46F5197" w14:textId="77777777" w:rsidR="00820C0E" w:rsidRPr="00BA2086" w:rsidRDefault="00820C0E" w:rsidP="00847A93">
            <w:pPr>
              <w:widowControl w:val="0"/>
              <w:spacing w:line="288" w:lineRule="auto"/>
              <w:rPr>
                <w:b/>
                <w:sz w:val="26"/>
                <w:szCs w:val="26"/>
              </w:rPr>
            </w:pPr>
            <w:r w:rsidRPr="00BA2086">
              <w:rPr>
                <w:b/>
                <w:sz w:val="26"/>
                <w:szCs w:val="26"/>
              </w:rPr>
              <w:t>Tên thuộc tính</w:t>
            </w:r>
          </w:p>
        </w:tc>
        <w:tc>
          <w:tcPr>
            <w:tcW w:w="1604" w:type="dxa"/>
            <w:shd w:val="clear" w:color="auto" w:fill="auto"/>
            <w:tcMar>
              <w:top w:w="100" w:type="dxa"/>
              <w:left w:w="100" w:type="dxa"/>
              <w:bottom w:w="100" w:type="dxa"/>
              <w:right w:w="100" w:type="dxa"/>
            </w:tcMar>
          </w:tcPr>
          <w:p w14:paraId="3D99D0C4" w14:textId="77777777" w:rsidR="00820C0E" w:rsidRPr="00BA2086" w:rsidRDefault="00820C0E" w:rsidP="00847A93">
            <w:pPr>
              <w:widowControl w:val="0"/>
              <w:spacing w:line="288" w:lineRule="auto"/>
              <w:rPr>
                <w:b/>
                <w:sz w:val="26"/>
                <w:szCs w:val="26"/>
              </w:rPr>
            </w:pPr>
            <w:r w:rsidRPr="00BA2086">
              <w:rPr>
                <w:b/>
                <w:sz w:val="26"/>
                <w:szCs w:val="26"/>
              </w:rPr>
              <w:t>Kiểu dữ liệu</w:t>
            </w:r>
          </w:p>
        </w:tc>
        <w:tc>
          <w:tcPr>
            <w:tcW w:w="3969" w:type="dxa"/>
            <w:shd w:val="clear" w:color="auto" w:fill="auto"/>
            <w:tcMar>
              <w:top w:w="100" w:type="dxa"/>
              <w:left w:w="100" w:type="dxa"/>
              <w:bottom w:w="100" w:type="dxa"/>
              <w:right w:w="100" w:type="dxa"/>
            </w:tcMar>
          </w:tcPr>
          <w:p w14:paraId="50EAD0E9" w14:textId="77777777" w:rsidR="00820C0E" w:rsidRPr="00BA2086" w:rsidRDefault="00820C0E" w:rsidP="00847A93">
            <w:pPr>
              <w:widowControl w:val="0"/>
              <w:spacing w:line="288" w:lineRule="auto"/>
              <w:rPr>
                <w:b/>
                <w:sz w:val="26"/>
                <w:szCs w:val="26"/>
              </w:rPr>
            </w:pPr>
            <w:r w:rsidRPr="00BA2086">
              <w:rPr>
                <w:b/>
                <w:sz w:val="26"/>
                <w:szCs w:val="26"/>
              </w:rPr>
              <w:t>Diễn giải</w:t>
            </w:r>
          </w:p>
        </w:tc>
      </w:tr>
      <w:tr w:rsidR="00820C0E" w:rsidRPr="00BA2086" w14:paraId="08536A8B" w14:textId="77777777" w:rsidTr="00820C0E">
        <w:tc>
          <w:tcPr>
            <w:tcW w:w="820" w:type="dxa"/>
            <w:shd w:val="clear" w:color="auto" w:fill="auto"/>
            <w:tcMar>
              <w:top w:w="100" w:type="dxa"/>
              <w:left w:w="100" w:type="dxa"/>
              <w:bottom w:w="100" w:type="dxa"/>
              <w:right w:w="100" w:type="dxa"/>
            </w:tcMar>
          </w:tcPr>
          <w:p w14:paraId="25AFF408" w14:textId="77777777" w:rsidR="00820C0E" w:rsidRPr="00BA2086" w:rsidRDefault="00820C0E"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6A31A61A" w14:textId="77777777" w:rsidR="00820C0E" w:rsidRPr="00BA2086" w:rsidRDefault="00820C0E" w:rsidP="00847A93">
            <w:pPr>
              <w:widowControl w:val="0"/>
              <w:spacing w:line="288" w:lineRule="auto"/>
              <w:rPr>
                <w:sz w:val="26"/>
                <w:szCs w:val="26"/>
              </w:rPr>
            </w:pPr>
            <w:r>
              <w:rPr>
                <w:sz w:val="26"/>
                <w:szCs w:val="26"/>
              </w:rPr>
              <w:t>i</w:t>
            </w:r>
            <w:r w:rsidRPr="00BA2086">
              <w:rPr>
                <w:sz w:val="26"/>
                <w:szCs w:val="26"/>
              </w:rPr>
              <w:t>d</w:t>
            </w:r>
            <w:r>
              <w:rPr>
                <w:sz w:val="26"/>
                <w:szCs w:val="26"/>
              </w:rPr>
              <w:t xml:space="preserve"> {PK}</w:t>
            </w:r>
          </w:p>
        </w:tc>
        <w:tc>
          <w:tcPr>
            <w:tcW w:w="1604" w:type="dxa"/>
            <w:shd w:val="clear" w:color="auto" w:fill="auto"/>
            <w:tcMar>
              <w:top w:w="100" w:type="dxa"/>
              <w:left w:w="100" w:type="dxa"/>
              <w:bottom w:w="100" w:type="dxa"/>
              <w:right w:w="100" w:type="dxa"/>
            </w:tcMar>
          </w:tcPr>
          <w:p w14:paraId="0DBE336D" w14:textId="65F72DB5" w:rsidR="00820C0E" w:rsidRPr="00BA2086" w:rsidRDefault="005D73D2" w:rsidP="00847A93">
            <w:pPr>
              <w:widowControl w:val="0"/>
              <w:spacing w:line="288" w:lineRule="auto"/>
              <w:rPr>
                <w:sz w:val="26"/>
                <w:szCs w:val="26"/>
              </w:rPr>
            </w:pPr>
            <w:r>
              <w:rPr>
                <w:sz w:val="26"/>
                <w:szCs w:val="26"/>
              </w:rPr>
              <w:t>b</w:t>
            </w:r>
            <w:r w:rsidR="00820C0E">
              <w:rPr>
                <w:sz w:val="26"/>
                <w:szCs w:val="26"/>
              </w:rPr>
              <w:t>igint</w:t>
            </w:r>
            <w:r>
              <w:rPr>
                <w:sz w:val="26"/>
                <w:szCs w:val="26"/>
              </w:rPr>
              <w:t>()</w:t>
            </w:r>
          </w:p>
        </w:tc>
        <w:tc>
          <w:tcPr>
            <w:tcW w:w="3969" w:type="dxa"/>
            <w:shd w:val="clear" w:color="auto" w:fill="auto"/>
            <w:tcMar>
              <w:top w:w="100" w:type="dxa"/>
              <w:left w:w="100" w:type="dxa"/>
              <w:bottom w:w="100" w:type="dxa"/>
              <w:right w:w="100" w:type="dxa"/>
            </w:tcMar>
          </w:tcPr>
          <w:p w14:paraId="54C7995D" w14:textId="3B86BEB9" w:rsidR="00820C0E" w:rsidRPr="00BA2086" w:rsidRDefault="00820C0E" w:rsidP="00847A93">
            <w:pPr>
              <w:widowControl w:val="0"/>
              <w:spacing w:line="288" w:lineRule="auto"/>
              <w:rPr>
                <w:sz w:val="26"/>
                <w:szCs w:val="26"/>
              </w:rPr>
            </w:pPr>
            <w:r>
              <w:rPr>
                <w:sz w:val="26"/>
                <w:szCs w:val="26"/>
              </w:rPr>
              <w:t>Định danh bản ghi thanh toán</w:t>
            </w:r>
          </w:p>
        </w:tc>
      </w:tr>
      <w:tr w:rsidR="00820C0E" w:rsidRPr="00BA2086" w14:paraId="37BE158D" w14:textId="77777777" w:rsidTr="00820C0E">
        <w:tc>
          <w:tcPr>
            <w:tcW w:w="820" w:type="dxa"/>
            <w:shd w:val="clear" w:color="auto" w:fill="auto"/>
            <w:tcMar>
              <w:top w:w="100" w:type="dxa"/>
              <w:left w:w="100" w:type="dxa"/>
              <w:bottom w:w="100" w:type="dxa"/>
              <w:right w:w="100" w:type="dxa"/>
            </w:tcMar>
          </w:tcPr>
          <w:p w14:paraId="032AFD3D" w14:textId="77777777" w:rsidR="00820C0E" w:rsidRPr="00BA2086" w:rsidRDefault="00820C0E"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341BD1E" w14:textId="1278F8E3" w:rsidR="00820C0E" w:rsidRPr="00BA2086" w:rsidRDefault="00820C0E" w:rsidP="00847A93">
            <w:pPr>
              <w:widowControl w:val="0"/>
              <w:spacing w:line="288" w:lineRule="auto"/>
              <w:rPr>
                <w:sz w:val="26"/>
                <w:szCs w:val="26"/>
              </w:rPr>
            </w:pPr>
            <w:r>
              <w:rPr>
                <w:sz w:val="26"/>
                <w:szCs w:val="26"/>
              </w:rPr>
              <w:t>shipping_id {FK}</w:t>
            </w:r>
          </w:p>
        </w:tc>
        <w:tc>
          <w:tcPr>
            <w:tcW w:w="1604" w:type="dxa"/>
            <w:shd w:val="clear" w:color="auto" w:fill="auto"/>
            <w:tcMar>
              <w:top w:w="100" w:type="dxa"/>
              <w:left w:w="100" w:type="dxa"/>
              <w:bottom w:w="100" w:type="dxa"/>
              <w:right w:w="100" w:type="dxa"/>
            </w:tcMar>
          </w:tcPr>
          <w:p w14:paraId="2C00E4F8" w14:textId="0931BD22" w:rsidR="00820C0E" w:rsidRPr="00BA2086" w:rsidRDefault="005D73D2" w:rsidP="00847A93">
            <w:pPr>
              <w:widowControl w:val="0"/>
              <w:spacing w:line="288" w:lineRule="auto"/>
              <w:rPr>
                <w:sz w:val="26"/>
                <w:szCs w:val="26"/>
              </w:rPr>
            </w:pPr>
            <w:r>
              <w:rPr>
                <w:sz w:val="26"/>
                <w:szCs w:val="26"/>
              </w:rPr>
              <w:t>b</w:t>
            </w:r>
            <w:r w:rsidR="00820C0E">
              <w:rPr>
                <w:sz w:val="26"/>
                <w:szCs w:val="26"/>
              </w:rPr>
              <w:t>igint</w:t>
            </w:r>
            <w:r>
              <w:rPr>
                <w:sz w:val="26"/>
                <w:szCs w:val="26"/>
              </w:rPr>
              <w:t>()</w:t>
            </w:r>
          </w:p>
        </w:tc>
        <w:tc>
          <w:tcPr>
            <w:tcW w:w="3969" w:type="dxa"/>
            <w:shd w:val="clear" w:color="auto" w:fill="auto"/>
            <w:tcMar>
              <w:top w:w="100" w:type="dxa"/>
              <w:left w:w="100" w:type="dxa"/>
              <w:bottom w:w="100" w:type="dxa"/>
              <w:right w:w="100" w:type="dxa"/>
            </w:tcMar>
          </w:tcPr>
          <w:p w14:paraId="395CC9FF" w14:textId="19E11181" w:rsidR="00820C0E" w:rsidRPr="00BA2086" w:rsidRDefault="00820C0E" w:rsidP="00847A93">
            <w:pPr>
              <w:widowControl w:val="0"/>
              <w:spacing w:line="288" w:lineRule="auto"/>
              <w:rPr>
                <w:sz w:val="26"/>
                <w:szCs w:val="26"/>
              </w:rPr>
            </w:pPr>
            <w:r>
              <w:rPr>
                <w:sz w:val="26"/>
                <w:szCs w:val="26"/>
              </w:rPr>
              <w:t>Đinh danh thông tin giao hàng</w:t>
            </w:r>
          </w:p>
        </w:tc>
      </w:tr>
      <w:tr w:rsidR="00820C0E" w:rsidRPr="00BA2086" w14:paraId="6B6DB1DB" w14:textId="77777777" w:rsidTr="00820C0E">
        <w:tc>
          <w:tcPr>
            <w:tcW w:w="820" w:type="dxa"/>
            <w:shd w:val="clear" w:color="auto" w:fill="auto"/>
            <w:tcMar>
              <w:top w:w="100" w:type="dxa"/>
              <w:left w:w="100" w:type="dxa"/>
              <w:bottom w:w="100" w:type="dxa"/>
              <w:right w:w="100" w:type="dxa"/>
            </w:tcMar>
          </w:tcPr>
          <w:p w14:paraId="124D9ADE" w14:textId="77777777" w:rsidR="00820C0E" w:rsidRPr="00BA2086" w:rsidRDefault="00820C0E"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463AE58E" w14:textId="2A1CA54E" w:rsidR="00820C0E" w:rsidRPr="00BA2086" w:rsidRDefault="00820C0E" w:rsidP="00847A93">
            <w:pPr>
              <w:widowControl w:val="0"/>
              <w:spacing w:line="288" w:lineRule="auto"/>
              <w:rPr>
                <w:sz w:val="26"/>
                <w:szCs w:val="26"/>
              </w:rPr>
            </w:pPr>
            <w:r w:rsidRPr="00820C0E">
              <w:rPr>
                <w:sz w:val="26"/>
                <w:szCs w:val="26"/>
              </w:rPr>
              <w:t>vnp_Amount</w:t>
            </w:r>
          </w:p>
        </w:tc>
        <w:tc>
          <w:tcPr>
            <w:tcW w:w="1604" w:type="dxa"/>
            <w:shd w:val="clear" w:color="auto" w:fill="auto"/>
            <w:tcMar>
              <w:top w:w="100" w:type="dxa"/>
              <w:left w:w="100" w:type="dxa"/>
              <w:bottom w:w="100" w:type="dxa"/>
              <w:right w:w="100" w:type="dxa"/>
            </w:tcMar>
          </w:tcPr>
          <w:p w14:paraId="5C85472F" w14:textId="36FB9C75" w:rsidR="00820C0E" w:rsidRPr="00BA2086" w:rsidRDefault="00820C0E" w:rsidP="00847A93">
            <w:pPr>
              <w:widowControl w:val="0"/>
              <w:spacing w:line="288" w:lineRule="auto"/>
              <w:rPr>
                <w:sz w:val="26"/>
                <w:szCs w:val="26"/>
              </w:rPr>
            </w:pPr>
            <w:r>
              <w:rPr>
                <w:sz w:val="26"/>
                <w:szCs w:val="26"/>
              </w:rPr>
              <w:t>varchar</w:t>
            </w:r>
            <w:r w:rsidR="005D73D2">
              <w:rPr>
                <w:sz w:val="26"/>
                <w:szCs w:val="26"/>
              </w:rPr>
              <w:t>(50)</w:t>
            </w:r>
          </w:p>
        </w:tc>
        <w:tc>
          <w:tcPr>
            <w:tcW w:w="3969" w:type="dxa"/>
            <w:shd w:val="clear" w:color="auto" w:fill="auto"/>
            <w:tcMar>
              <w:top w:w="100" w:type="dxa"/>
              <w:left w:w="100" w:type="dxa"/>
              <w:bottom w:w="100" w:type="dxa"/>
              <w:right w:w="100" w:type="dxa"/>
            </w:tcMar>
          </w:tcPr>
          <w:p w14:paraId="0008C4AC" w14:textId="31C8783F" w:rsidR="00820C0E" w:rsidRPr="00BA2086" w:rsidRDefault="00820C0E" w:rsidP="00847A93">
            <w:pPr>
              <w:widowControl w:val="0"/>
              <w:spacing w:line="288" w:lineRule="auto"/>
              <w:rPr>
                <w:sz w:val="26"/>
                <w:szCs w:val="26"/>
              </w:rPr>
            </w:pPr>
            <w:r>
              <w:rPr>
                <w:sz w:val="26"/>
                <w:szCs w:val="26"/>
              </w:rPr>
              <w:t>Tổng số tiền thanh toán</w:t>
            </w:r>
          </w:p>
        </w:tc>
      </w:tr>
      <w:tr w:rsidR="00820C0E" w:rsidRPr="00BA2086" w14:paraId="2479E631" w14:textId="77777777" w:rsidTr="00820C0E">
        <w:tc>
          <w:tcPr>
            <w:tcW w:w="820" w:type="dxa"/>
            <w:shd w:val="clear" w:color="auto" w:fill="auto"/>
            <w:tcMar>
              <w:top w:w="100" w:type="dxa"/>
              <w:left w:w="100" w:type="dxa"/>
              <w:bottom w:w="100" w:type="dxa"/>
              <w:right w:w="100" w:type="dxa"/>
            </w:tcMar>
          </w:tcPr>
          <w:p w14:paraId="6A4D0150" w14:textId="433DB886" w:rsidR="00820C0E" w:rsidRPr="00BA2086" w:rsidRDefault="00820C0E" w:rsidP="00847A93">
            <w:pPr>
              <w:widowControl w:val="0"/>
              <w:spacing w:line="288" w:lineRule="auto"/>
              <w:rPr>
                <w:sz w:val="26"/>
                <w:szCs w:val="26"/>
              </w:rPr>
            </w:pPr>
            <w:r>
              <w:rPr>
                <w:sz w:val="26"/>
                <w:szCs w:val="26"/>
              </w:rPr>
              <w:t>4</w:t>
            </w:r>
          </w:p>
        </w:tc>
        <w:tc>
          <w:tcPr>
            <w:tcW w:w="2655" w:type="dxa"/>
            <w:shd w:val="clear" w:color="auto" w:fill="auto"/>
            <w:tcMar>
              <w:top w:w="100" w:type="dxa"/>
              <w:left w:w="100" w:type="dxa"/>
              <w:bottom w:w="100" w:type="dxa"/>
              <w:right w:w="100" w:type="dxa"/>
            </w:tcMar>
          </w:tcPr>
          <w:p w14:paraId="27385120" w14:textId="639D6B55" w:rsidR="00820C0E" w:rsidRPr="00BA2086" w:rsidRDefault="00820C0E" w:rsidP="00847A93">
            <w:pPr>
              <w:widowControl w:val="0"/>
              <w:spacing w:line="288" w:lineRule="auto"/>
              <w:rPr>
                <w:sz w:val="26"/>
                <w:szCs w:val="26"/>
              </w:rPr>
            </w:pPr>
            <w:r w:rsidRPr="00820C0E">
              <w:rPr>
                <w:sz w:val="26"/>
                <w:szCs w:val="26"/>
              </w:rPr>
              <w:t>vnp_BankCode</w:t>
            </w:r>
          </w:p>
        </w:tc>
        <w:tc>
          <w:tcPr>
            <w:tcW w:w="1604" w:type="dxa"/>
            <w:shd w:val="clear" w:color="auto" w:fill="auto"/>
            <w:tcMar>
              <w:top w:w="100" w:type="dxa"/>
              <w:left w:w="100" w:type="dxa"/>
              <w:bottom w:w="100" w:type="dxa"/>
              <w:right w:w="100" w:type="dxa"/>
            </w:tcMar>
          </w:tcPr>
          <w:p w14:paraId="368D0427" w14:textId="48A2C090" w:rsidR="00820C0E" w:rsidRPr="00BA2086"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5AE5299A" w14:textId="6F159EBF" w:rsidR="00820C0E" w:rsidRPr="00BA2086" w:rsidRDefault="00820C0E" w:rsidP="00847A93">
            <w:pPr>
              <w:widowControl w:val="0"/>
              <w:spacing w:line="288" w:lineRule="auto"/>
              <w:rPr>
                <w:sz w:val="26"/>
                <w:szCs w:val="26"/>
              </w:rPr>
            </w:pPr>
            <w:r>
              <w:rPr>
                <w:sz w:val="26"/>
                <w:szCs w:val="26"/>
              </w:rPr>
              <w:t>Mã ngân hàng</w:t>
            </w:r>
          </w:p>
        </w:tc>
      </w:tr>
      <w:tr w:rsidR="00820C0E" w:rsidRPr="00BA2086" w14:paraId="6CB9F0F5" w14:textId="77777777" w:rsidTr="00820C0E">
        <w:tc>
          <w:tcPr>
            <w:tcW w:w="820" w:type="dxa"/>
            <w:shd w:val="clear" w:color="auto" w:fill="auto"/>
            <w:tcMar>
              <w:top w:w="100" w:type="dxa"/>
              <w:left w:w="100" w:type="dxa"/>
              <w:bottom w:w="100" w:type="dxa"/>
              <w:right w:w="100" w:type="dxa"/>
            </w:tcMar>
          </w:tcPr>
          <w:p w14:paraId="4C9A321B" w14:textId="41B671E4" w:rsidR="00820C0E" w:rsidRDefault="00820C0E" w:rsidP="00847A93">
            <w:pPr>
              <w:widowControl w:val="0"/>
              <w:spacing w:line="288" w:lineRule="auto"/>
              <w:rPr>
                <w:sz w:val="26"/>
                <w:szCs w:val="26"/>
              </w:rPr>
            </w:pPr>
            <w:r>
              <w:rPr>
                <w:sz w:val="26"/>
                <w:szCs w:val="26"/>
              </w:rPr>
              <w:t>5</w:t>
            </w:r>
          </w:p>
        </w:tc>
        <w:tc>
          <w:tcPr>
            <w:tcW w:w="2655" w:type="dxa"/>
            <w:shd w:val="clear" w:color="auto" w:fill="auto"/>
            <w:tcMar>
              <w:top w:w="100" w:type="dxa"/>
              <w:left w:w="100" w:type="dxa"/>
              <w:bottom w:w="100" w:type="dxa"/>
              <w:right w:w="100" w:type="dxa"/>
            </w:tcMar>
          </w:tcPr>
          <w:p w14:paraId="52811830" w14:textId="72B89F60" w:rsidR="00820C0E" w:rsidRDefault="00820C0E" w:rsidP="00847A93">
            <w:pPr>
              <w:widowControl w:val="0"/>
              <w:spacing w:line="288" w:lineRule="auto"/>
              <w:rPr>
                <w:sz w:val="26"/>
                <w:szCs w:val="26"/>
              </w:rPr>
            </w:pPr>
            <w:r w:rsidRPr="00820C0E">
              <w:rPr>
                <w:sz w:val="26"/>
                <w:szCs w:val="26"/>
              </w:rPr>
              <w:t>vnp_BankTranNo</w:t>
            </w:r>
          </w:p>
        </w:tc>
        <w:tc>
          <w:tcPr>
            <w:tcW w:w="1604" w:type="dxa"/>
            <w:shd w:val="clear" w:color="auto" w:fill="auto"/>
            <w:tcMar>
              <w:top w:w="100" w:type="dxa"/>
              <w:left w:w="100" w:type="dxa"/>
              <w:bottom w:w="100" w:type="dxa"/>
              <w:right w:w="100" w:type="dxa"/>
            </w:tcMar>
          </w:tcPr>
          <w:p w14:paraId="3D89D63C" w14:textId="60D129D6"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6BEC8BBE" w14:textId="21EFB4C1" w:rsidR="00820C0E" w:rsidRDefault="00820C0E" w:rsidP="00847A93">
            <w:pPr>
              <w:widowControl w:val="0"/>
              <w:spacing w:line="288" w:lineRule="auto"/>
              <w:rPr>
                <w:sz w:val="26"/>
                <w:szCs w:val="26"/>
              </w:rPr>
            </w:pPr>
            <w:r>
              <w:rPr>
                <w:sz w:val="26"/>
                <w:szCs w:val="26"/>
              </w:rPr>
              <w:t>Mã giao dịch</w:t>
            </w:r>
          </w:p>
        </w:tc>
      </w:tr>
      <w:tr w:rsidR="00820C0E" w:rsidRPr="00BA2086" w14:paraId="55CDF766" w14:textId="77777777" w:rsidTr="00820C0E">
        <w:tc>
          <w:tcPr>
            <w:tcW w:w="820" w:type="dxa"/>
            <w:shd w:val="clear" w:color="auto" w:fill="auto"/>
            <w:tcMar>
              <w:top w:w="100" w:type="dxa"/>
              <w:left w:w="100" w:type="dxa"/>
              <w:bottom w:w="100" w:type="dxa"/>
              <w:right w:w="100" w:type="dxa"/>
            </w:tcMar>
          </w:tcPr>
          <w:p w14:paraId="2B0BFFB8" w14:textId="0F3C0622" w:rsidR="00820C0E" w:rsidRDefault="00820C0E" w:rsidP="00847A93">
            <w:pPr>
              <w:widowControl w:val="0"/>
              <w:spacing w:line="288" w:lineRule="auto"/>
              <w:rPr>
                <w:sz w:val="26"/>
                <w:szCs w:val="26"/>
              </w:rPr>
            </w:pPr>
            <w:r>
              <w:rPr>
                <w:sz w:val="26"/>
                <w:szCs w:val="26"/>
              </w:rPr>
              <w:t>6</w:t>
            </w:r>
          </w:p>
        </w:tc>
        <w:tc>
          <w:tcPr>
            <w:tcW w:w="2655" w:type="dxa"/>
            <w:shd w:val="clear" w:color="auto" w:fill="auto"/>
            <w:tcMar>
              <w:top w:w="100" w:type="dxa"/>
              <w:left w:w="100" w:type="dxa"/>
              <w:bottom w:w="100" w:type="dxa"/>
              <w:right w:w="100" w:type="dxa"/>
            </w:tcMar>
          </w:tcPr>
          <w:p w14:paraId="065DF41D" w14:textId="13B3A302" w:rsidR="00820C0E" w:rsidRDefault="00820C0E" w:rsidP="00847A93">
            <w:pPr>
              <w:widowControl w:val="0"/>
              <w:spacing w:line="288" w:lineRule="auto"/>
              <w:rPr>
                <w:sz w:val="26"/>
                <w:szCs w:val="26"/>
              </w:rPr>
            </w:pPr>
            <w:r w:rsidRPr="00820C0E">
              <w:rPr>
                <w:sz w:val="26"/>
                <w:szCs w:val="26"/>
              </w:rPr>
              <w:t>vnp_CardType</w:t>
            </w:r>
          </w:p>
        </w:tc>
        <w:tc>
          <w:tcPr>
            <w:tcW w:w="1604" w:type="dxa"/>
            <w:shd w:val="clear" w:color="auto" w:fill="auto"/>
            <w:tcMar>
              <w:top w:w="100" w:type="dxa"/>
              <w:left w:w="100" w:type="dxa"/>
              <w:bottom w:w="100" w:type="dxa"/>
              <w:right w:w="100" w:type="dxa"/>
            </w:tcMar>
          </w:tcPr>
          <w:p w14:paraId="5D6AADD6" w14:textId="2D3925C4"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609BD883" w14:textId="0AAA9C52" w:rsidR="00820C0E" w:rsidRDefault="00820C0E" w:rsidP="00847A93">
            <w:pPr>
              <w:widowControl w:val="0"/>
              <w:spacing w:line="288" w:lineRule="auto"/>
              <w:rPr>
                <w:sz w:val="26"/>
                <w:szCs w:val="26"/>
              </w:rPr>
            </w:pPr>
            <w:r>
              <w:rPr>
                <w:sz w:val="26"/>
                <w:szCs w:val="26"/>
              </w:rPr>
              <w:t>Loại thẻ được sử dụng</w:t>
            </w:r>
          </w:p>
        </w:tc>
      </w:tr>
      <w:tr w:rsidR="00820C0E" w:rsidRPr="00BA2086" w14:paraId="2B828A3D" w14:textId="77777777" w:rsidTr="00820C0E">
        <w:tc>
          <w:tcPr>
            <w:tcW w:w="820" w:type="dxa"/>
            <w:shd w:val="clear" w:color="auto" w:fill="auto"/>
            <w:tcMar>
              <w:top w:w="100" w:type="dxa"/>
              <w:left w:w="100" w:type="dxa"/>
              <w:bottom w:w="100" w:type="dxa"/>
              <w:right w:w="100" w:type="dxa"/>
            </w:tcMar>
          </w:tcPr>
          <w:p w14:paraId="6BBAF3E1" w14:textId="0CC3F2B6" w:rsidR="00820C0E" w:rsidRDefault="00820C0E" w:rsidP="00847A93">
            <w:pPr>
              <w:widowControl w:val="0"/>
              <w:spacing w:line="288" w:lineRule="auto"/>
              <w:rPr>
                <w:sz w:val="26"/>
                <w:szCs w:val="26"/>
              </w:rPr>
            </w:pPr>
            <w:r>
              <w:rPr>
                <w:sz w:val="26"/>
                <w:szCs w:val="26"/>
              </w:rPr>
              <w:t>7</w:t>
            </w:r>
          </w:p>
        </w:tc>
        <w:tc>
          <w:tcPr>
            <w:tcW w:w="2655" w:type="dxa"/>
            <w:shd w:val="clear" w:color="auto" w:fill="auto"/>
            <w:tcMar>
              <w:top w:w="100" w:type="dxa"/>
              <w:left w:w="100" w:type="dxa"/>
              <w:bottom w:w="100" w:type="dxa"/>
              <w:right w:w="100" w:type="dxa"/>
            </w:tcMar>
          </w:tcPr>
          <w:p w14:paraId="7E2AF62C" w14:textId="40F23854" w:rsidR="00820C0E" w:rsidRDefault="00820C0E" w:rsidP="00847A93">
            <w:pPr>
              <w:widowControl w:val="0"/>
              <w:spacing w:line="288" w:lineRule="auto"/>
              <w:rPr>
                <w:sz w:val="26"/>
                <w:szCs w:val="26"/>
              </w:rPr>
            </w:pPr>
            <w:r w:rsidRPr="00820C0E">
              <w:rPr>
                <w:sz w:val="26"/>
                <w:szCs w:val="26"/>
              </w:rPr>
              <w:t>vnp_OrderInfo</w:t>
            </w:r>
          </w:p>
        </w:tc>
        <w:tc>
          <w:tcPr>
            <w:tcW w:w="1604" w:type="dxa"/>
            <w:shd w:val="clear" w:color="auto" w:fill="auto"/>
            <w:tcMar>
              <w:top w:w="100" w:type="dxa"/>
              <w:left w:w="100" w:type="dxa"/>
              <w:bottom w:w="100" w:type="dxa"/>
              <w:right w:w="100" w:type="dxa"/>
            </w:tcMar>
          </w:tcPr>
          <w:p w14:paraId="5132E481" w14:textId="09218FA8"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2874FFB5" w14:textId="645CCD32" w:rsidR="00820C0E" w:rsidRDefault="00820C0E" w:rsidP="00847A93">
            <w:pPr>
              <w:widowControl w:val="0"/>
              <w:spacing w:line="288" w:lineRule="auto"/>
              <w:rPr>
                <w:sz w:val="26"/>
                <w:szCs w:val="26"/>
              </w:rPr>
            </w:pPr>
            <w:r>
              <w:rPr>
                <w:sz w:val="26"/>
                <w:szCs w:val="26"/>
              </w:rPr>
              <w:t>Thông tin mô tả đơn hàng</w:t>
            </w:r>
          </w:p>
        </w:tc>
      </w:tr>
      <w:tr w:rsidR="00820C0E" w:rsidRPr="00BA2086" w14:paraId="3058AAA0" w14:textId="77777777" w:rsidTr="00820C0E">
        <w:tc>
          <w:tcPr>
            <w:tcW w:w="820" w:type="dxa"/>
            <w:shd w:val="clear" w:color="auto" w:fill="auto"/>
            <w:tcMar>
              <w:top w:w="100" w:type="dxa"/>
              <w:left w:w="100" w:type="dxa"/>
              <w:bottom w:w="100" w:type="dxa"/>
              <w:right w:w="100" w:type="dxa"/>
            </w:tcMar>
          </w:tcPr>
          <w:p w14:paraId="4DB885A5" w14:textId="5442F7F9" w:rsidR="00820C0E" w:rsidRDefault="00820C0E" w:rsidP="00847A93">
            <w:pPr>
              <w:widowControl w:val="0"/>
              <w:spacing w:line="288" w:lineRule="auto"/>
              <w:rPr>
                <w:sz w:val="26"/>
                <w:szCs w:val="26"/>
              </w:rPr>
            </w:pPr>
            <w:r>
              <w:rPr>
                <w:sz w:val="26"/>
                <w:szCs w:val="26"/>
              </w:rPr>
              <w:t>8</w:t>
            </w:r>
          </w:p>
        </w:tc>
        <w:tc>
          <w:tcPr>
            <w:tcW w:w="2655" w:type="dxa"/>
            <w:shd w:val="clear" w:color="auto" w:fill="auto"/>
            <w:tcMar>
              <w:top w:w="100" w:type="dxa"/>
              <w:left w:w="100" w:type="dxa"/>
              <w:bottom w:w="100" w:type="dxa"/>
              <w:right w:w="100" w:type="dxa"/>
            </w:tcMar>
          </w:tcPr>
          <w:p w14:paraId="3AEBED53" w14:textId="5B7B7DE1" w:rsidR="00820C0E" w:rsidRDefault="00820C0E" w:rsidP="00847A93">
            <w:pPr>
              <w:widowControl w:val="0"/>
              <w:spacing w:line="288" w:lineRule="auto"/>
              <w:rPr>
                <w:sz w:val="26"/>
                <w:szCs w:val="26"/>
              </w:rPr>
            </w:pPr>
            <w:r w:rsidRPr="00820C0E">
              <w:rPr>
                <w:sz w:val="26"/>
                <w:szCs w:val="26"/>
              </w:rPr>
              <w:t>vnp_PayDate</w:t>
            </w:r>
          </w:p>
        </w:tc>
        <w:tc>
          <w:tcPr>
            <w:tcW w:w="1604" w:type="dxa"/>
            <w:shd w:val="clear" w:color="auto" w:fill="auto"/>
            <w:tcMar>
              <w:top w:w="100" w:type="dxa"/>
              <w:left w:w="100" w:type="dxa"/>
              <w:bottom w:w="100" w:type="dxa"/>
              <w:right w:w="100" w:type="dxa"/>
            </w:tcMar>
          </w:tcPr>
          <w:p w14:paraId="07FC4F97" w14:textId="417695B9" w:rsidR="00820C0E" w:rsidRDefault="005D73D2" w:rsidP="00847A93">
            <w:pPr>
              <w:widowControl w:val="0"/>
              <w:spacing w:line="288" w:lineRule="auto"/>
              <w:rPr>
                <w:sz w:val="26"/>
                <w:szCs w:val="26"/>
              </w:rPr>
            </w:pPr>
            <w:r>
              <w:rPr>
                <w:sz w:val="26"/>
                <w:szCs w:val="26"/>
              </w:rPr>
              <w:t>d</w:t>
            </w:r>
            <w:r w:rsidR="00820C0E">
              <w:rPr>
                <w:sz w:val="26"/>
                <w:szCs w:val="26"/>
              </w:rPr>
              <w:t>atetime</w:t>
            </w:r>
            <w:r>
              <w:rPr>
                <w:sz w:val="26"/>
                <w:szCs w:val="26"/>
              </w:rPr>
              <w:t>()</w:t>
            </w:r>
          </w:p>
        </w:tc>
        <w:tc>
          <w:tcPr>
            <w:tcW w:w="3969" w:type="dxa"/>
            <w:shd w:val="clear" w:color="auto" w:fill="auto"/>
            <w:tcMar>
              <w:top w:w="100" w:type="dxa"/>
              <w:left w:w="100" w:type="dxa"/>
              <w:bottom w:w="100" w:type="dxa"/>
              <w:right w:w="100" w:type="dxa"/>
            </w:tcMar>
          </w:tcPr>
          <w:p w14:paraId="7585FD70" w14:textId="4CC29AAD" w:rsidR="00820C0E" w:rsidRDefault="00820C0E" w:rsidP="00847A93">
            <w:pPr>
              <w:widowControl w:val="0"/>
              <w:spacing w:line="288" w:lineRule="auto"/>
              <w:rPr>
                <w:sz w:val="26"/>
                <w:szCs w:val="26"/>
              </w:rPr>
            </w:pPr>
            <w:r>
              <w:rPr>
                <w:sz w:val="26"/>
                <w:szCs w:val="26"/>
              </w:rPr>
              <w:t>Thời gian thực hiện thanh toán</w:t>
            </w:r>
          </w:p>
        </w:tc>
      </w:tr>
      <w:tr w:rsidR="00820C0E" w:rsidRPr="00BA2086" w14:paraId="614CC25B" w14:textId="77777777" w:rsidTr="00820C0E">
        <w:tc>
          <w:tcPr>
            <w:tcW w:w="820" w:type="dxa"/>
            <w:shd w:val="clear" w:color="auto" w:fill="auto"/>
            <w:tcMar>
              <w:top w:w="100" w:type="dxa"/>
              <w:left w:w="100" w:type="dxa"/>
              <w:bottom w:w="100" w:type="dxa"/>
              <w:right w:w="100" w:type="dxa"/>
            </w:tcMar>
          </w:tcPr>
          <w:p w14:paraId="2D9669E6" w14:textId="282FECB7" w:rsidR="00820C0E" w:rsidRDefault="00820C0E" w:rsidP="00847A93">
            <w:pPr>
              <w:widowControl w:val="0"/>
              <w:spacing w:line="288" w:lineRule="auto"/>
              <w:rPr>
                <w:sz w:val="26"/>
                <w:szCs w:val="26"/>
              </w:rPr>
            </w:pPr>
            <w:r>
              <w:rPr>
                <w:sz w:val="26"/>
                <w:szCs w:val="26"/>
              </w:rPr>
              <w:t>9</w:t>
            </w:r>
          </w:p>
        </w:tc>
        <w:tc>
          <w:tcPr>
            <w:tcW w:w="2655" w:type="dxa"/>
            <w:shd w:val="clear" w:color="auto" w:fill="auto"/>
            <w:tcMar>
              <w:top w:w="100" w:type="dxa"/>
              <w:left w:w="100" w:type="dxa"/>
              <w:bottom w:w="100" w:type="dxa"/>
              <w:right w:w="100" w:type="dxa"/>
            </w:tcMar>
          </w:tcPr>
          <w:p w14:paraId="7E695E57" w14:textId="36A9F44A" w:rsidR="00820C0E" w:rsidRDefault="00820C0E" w:rsidP="00847A93">
            <w:pPr>
              <w:widowControl w:val="0"/>
              <w:spacing w:line="288" w:lineRule="auto"/>
              <w:rPr>
                <w:sz w:val="26"/>
                <w:szCs w:val="26"/>
              </w:rPr>
            </w:pPr>
            <w:r w:rsidRPr="00820C0E">
              <w:rPr>
                <w:sz w:val="26"/>
                <w:szCs w:val="26"/>
              </w:rPr>
              <w:t>vnp_ResponseCode</w:t>
            </w:r>
          </w:p>
        </w:tc>
        <w:tc>
          <w:tcPr>
            <w:tcW w:w="1604" w:type="dxa"/>
            <w:shd w:val="clear" w:color="auto" w:fill="auto"/>
            <w:tcMar>
              <w:top w:w="100" w:type="dxa"/>
              <w:left w:w="100" w:type="dxa"/>
              <w:bottom w:w="100" w:type="dxa"/>
              <w:right w:w="100" w:type="dxa"/>
            </w:tcMar>
          </w:tcPr>
          <w:p w14:paraId="2B551BE1" w14:textId="3B7EE358"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7B1B4C58" w14:textId="64202D74" w:rsidR="00820C0E" w:rsidRDefault="00820C0E" w:rsidP="00847A93">
            <w:pPr>
              <w:widowControl w:val="0"/>
              <w:spacing w:line="288" w:lineRule="auto"/>
              <w:rPr>
                <w:sz w:val="26"/>
                <w:szCs w:val="26"/>
              </w:rPr>
            </w:pPr>
            <w:r>
              <w:rPr>
                <w:sz w:val="26"/>
                <w:szCs w:val="26"/>
              </w:rPr>
              <w:t>Mã phản hồi từ hệ thống VNPAY</w:t>
            </w:r>
          </w:p>
        </w:tc>
      </w:tr>
      <w:tr w:rsidR="00820C0E" w:rsidRPr="00BA2086" w14:paraId="234283E2" w14:textId="77777777" w:rsidTr="00820C0E">
        <w:tc>
          <w:tcPr>
            <w:tcW w:w="820" w:type="dxa"/>
            <w:shd w:val="clear" w:color="auto" w:fill="auto"/>
            <w:tcMar>
              <w:top w:w="100" w:type="dxa"/>
              <w:left w:w="100" w:type="dxa"/>
              <w:bottom w:w="100" w:type="dxa"/>
              <w:right w:w="100" w:type="dxa"/>
            </w:tcMar>
          </w:tcPr>
          <w:p w14:paraId="3CF90CFF" w14:textId="74A7A4B8" w:rsidR="00820C0E" w:rsidRDefault="00820C0E" w:rsidP="00847A93">
            <w:pPr>
              <w:widowControl w:val="0"/>
              <w:spacing w:line="288" w:lineRule="auto"/>
              <w:rPr>
                <w:sz w:val="26"/>
                <w:szCs w:val="26"/>
              </w:rPr>
            </w:pPr>
            <w:r>
              <w:rPr>
                <w:sz w:val="26"/>
                <w:szCs w:val="26"/>
              </w:rPr>
              <w:t>10</w:t>
            </w:r>
          </w:p>
        </w:tc>
        <w:tc>
          <w:tcPr>
            <w:tcW w:w="2655" w:type="dxa"/>
            <w:shd w:val="clear" w:color="auto" w:fill="auto"/>
            <w:tcMar>
              <w:top w:w="100" w:type="dxa"/>
              <w:left w:w="100" w:type="dxa"/>
              <w:bottom w:w="100" w:type="dxa"/>
              <w:right w:w="100" w:type="dxa"/>
            </w:tcMar>
          </w:tcPr>
          <w:p w14:paraId="3974644F" w14:textId="44199C5D" w:rsidR="00820C0E" w:rsidRDefault="00820C0E" w:rsidP="00847A93">
            <w:pPr>
              <w:widowControl w:val="0"/>
              <w:spacing w:line="288" w:lineRule="auto"/>
              <w:rPr>
                <w:sz w:val="26"/>
                <w:szCs w:val="26"/>
              </w:rPr>
            </w:pPr>
            <w:r w:rsidRPr="00820C0E">
              <w:rPr>
                <w:sz w:val="26"/>
                <w:szCs w:val="26"/>
              </w:rPr>
              <w:t>vnp_TmnCode</w:t>
            </w:r>
          </w:p>
        </w:tc>
        <w:tc>
          <w:tcPr>
            <w:tcW w:w="1604" w:type="dxa"/>
            <w:shd w:val="clear" w:color="auto" w:fill="auto"/>
            <w:tcMar>
              <w:top w:w="100" w:type="dxa"/>
              <w:left w:w="100" w:type="dxa"/>
              <w:bottom w:w="100" w:type="dxa"/>
              <w:right w:w="100" w:type="dxa"/>
            </w:tcMar>
          </w:tcPr>
          <w:p w14:paraId="41390417" w14:textId="138D0719"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435EB495" w14:textId="326FB1CC" w:rsidR="00820C0E" w:rsidRDefault="00820C0E" w:rsidP="00847A93">
            <w:pPr>
              <w:widowControl w:val="0"/>
              <w:spacing w:line="288" w:lineRule="auto"/>
              <w:rPr>
                <w:sz w:val="26"/>
                <w:szCs w:val="26"/>
              </w:rPr>
            </w:pPr>
            <w:r>
              <w:rPr>
                <w:sz w:val="26"/>
                <w:szCs w:val="26"/>
              </w:rPr>
              <w:t>Mã website</w:t>
            </w:r>
          </w:p>
        </w:tc>
      </w:tr>
      <w:tr w:rsidR="00820C0E" w:rsidRPr="00BA2086" w14:paraId="0E88B165" w14:textId="77777777" w:rsidTr="00820C0E">
        <w:tc>
          <w:tcPr>
            <w:tcW w:w="820" w:type="dxa"/>
            <w:shd w:val="clear" w:color="auto" w:fill="auto"/>
            <w:tcMar>
              <w:top w:w="100" w:type="dxa"/>
              <w:left w:w="100" w:type="dxa"/>
              <w:bottom w:w="100" w:type="dxa"/>
              <w:right w:w="100" w:type="dxa"/>
            </w:tcMar>
          </w:tcPr>
          <w:p w14:paraId="68A6152F" w14:textId="34635F5A" w:rsidR="00820C0E" w:rsidRDefault="00820C0E" w:rsidP="00847A93">
            <w:pPr>
              <w:widowControl w:val="0"/>
              <w:spacing w:line="288" w:lineRule="auto"/>
              <w:rPr>
                <w:sz w:val="26"/>
                <w:szCs w:val="26"/>
              </w:rPr>
            </w:pPr>
            <w:r>
              <w:rPr>
                <w:sz w:val="26"/>
                <w:szCs w:val="26"/>
              </w:rPr>
              <w:t>11</w:t>
            </w:r>
          </w:p>
        </w:tc>
        <w:tc>
          <w:tcPr>
            <w:tcW w:w="2655" w:type="dxa"/>
            <w:shd w:val="clear" w:color="auto" w:fill="auto"/>
            <w:tcMar>
              <w:top w:w="100" w:type="dxa"/>
              <w:left w:w="100" w:type="dxa"/>
              <w:bottom w:w="100" w:type="dxa"/>
              <w:right w:w="100" w:type="dxa"/>
            </w:tcMar>
          </w:tcPr>
          <w:p w14:paraId="4687AC6D" w14:textId="3CB6C66D" w:rsidR="00820C0E" w:rsidRDefault="00820C0E" w:rsidP="00847A93">
            <w:pPr>
              <w:widowControl w:val="0"/>
              <w:spacing w:line="288" w:lineRule="auto"/>
              <w:rPr>
                <w:sz w:val="26"/>
                <w:szCs w:val="26"/>
              </w:rPr>
            </w:pPr>
            <w:r w:rsidRPr="00820C0E">
              <w:rPr>
                <w:sz w:val="26"/>
                <w:szCs w:val="26"/>
              </w:rPr>
              <w:t>vnp_TransactionStatus</w:t>
            </w:r>
          </w:p>
        </w:tc>
        <w:tc>
          <w:tcPr>
            <w:tcW w:w="1604" w:type="dxa"/>
            <w:shd w:val="clear" w:color="auto" w:fill="auto"/>
            <w:tcMar>
              <w:top w:w="100" w:type="dxa"/>
              <w:left w:w="100" w:type="dxa"/>
              <w:bottom w:w="100" w:type="dxa"/>
              <w:right w:w="100" w:type="dxa"/>
            </w:tcMar>
          </w:tcPr>
          <w:p w14:paraId="5DEEB134" w14:textId="24ED1B3B"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29110F67" w14:textId="417DE787" w:rsidR="00820C0E" w:rsidRDefault="00820C0E" w:rsidP="00847A93">
            <w:pPr>
              <w:widowControl w:val="0"/>
              <w:spacing w:line="288" w:lineRule="auto"/>
              <w:rPr>
                <w:sz w:val="26"/>
                <w:szCs w:val="26"/>
              </w:rPr>
            </w:pPr>
            <w:r>
              <w:rPr>
                <w:sz w:val="26"/>
                <w:szCs w:val="26"/>
              </w:rPr>
              <w:t>Trạng thái giao dịch</w:t>
            </w:r>
          </w:p>
        </w:tc>
      </w:tr>
      <w:tr w:rsidR="00820C0E" w:rsidRPr="00BA2086" w14:paraId="582D4CC4" w14:textId="77777777" w:rsidTr="00820C0E">
        <w:tc>
          <w:tcPr>
            <w:tcW w:w="820" w:type="dxa"/>
            <w:shd w:val="clear" w:color="auto" w:fill="auto"/>
            <w:tcMar>
              <w:top w:w="100" w:type="dxa"/>
              <w:left w:w="100" w:type="dxa"/>
              <w:bottom w:w="100" w:type="dxa"/>
              <w:right w:w="100" w:type="dxa"/>
            </w:tcMar>
          </w:tcPr>
          <w:p w14:paraId="7125B08A" w14:textId="3A96E5DA" w:rsidR="00820C0E" w:rsidRDefault="00820C0E" w:rsidP="00847A93">
            <w:pPr>
              <w:widowControl w:val="0"/>
              <w:spacing w:line="288" w:lineRule="auto"/>
              <w:rPr>
                <w:sz w:val="26"/>
                <w:szCs w:val="26"/>
              </w:rPr>
            </w:pPr>
            <w:r>
              <w:rPr>
                <w:sz w:val="26"/>
                <w:szCs w:val="26"/>
              </w:rPr>
              <w:t>12</w:t>
            </w:r>
          </w:p>
        </w:tc>
        <w:tc>
          <w:tcPr>
            <w:tcW w:w="2655" w:type="dxa"/>
            <w:shd w:val="clear" w:color="auto" w:fill="auto"/>
            <w:tcMar>
              <w:top w:w="100" w:type="dxa"/>
              <w:left w:w="100" w:type="dxa"/>
              <w:bottom w:w="100" w:type="dxa"/>
              <w:right w:w="100" w:type="dxa"/>
            </w:tcMar>
          </w:tcPr>
          <w:p w14:paraId="4DF29E2F" w14:textId="2E157626" w:rsidR="00820C0E" w:rsidRDefault="00820C0E" w:rsidP="00847A93">
            <w:pPr>
              <w:widowControl w:val="0"/>
              <w:spacing w:line="288" w:lineRule="auto"/>
              <w:rPr>
                <w:sz w:val="26"/>
                <w:szCs w:val="26"/>
              </w:rPr>
            </w:pPr>
            <w:r w:rsidRPr="00820C0E">
              <w:rPr>
                <w:sz w:val="26"/>
                <w:szCs w:val="26"/>
              </w:rPr>
              <w:t>vnp_TxnRef</w:t>
            </w:r>
          </w:p>
        </w:tc>
        <w:tc>
          <w:tcPr>
            <w:tcW w:w="1604" w:type="dxa"/>
            <w:shd w:val="clear" w:color="auto" w:fill="auto"/>
            <w:tcMar>
              <w:top w:w="100" w:type="dxa"/>
              <w:left w:w="100" w:type="dxa"/>
              <w:bottom w:w="100" w:type="dxa"/>
              <w:right w:w="100" w:type="dxa"/>
            </w:tcMar>
          </w:tcPr>
          <w:p w14:paraId="6FAB5B3F" w14:textId="55670801" w:rsidR="00820C0E" w:rsidRDefault="005D73D2" w:rsidP="00847A93">
            <w:pPr>
              <w:widowControl w:val="0"/>
              <w:spacing w:line="288" w:lineRule="auto"/>
              <w:rPr>
                <w:sz w:val="26"/>
                <w:szCs w:val="26"/>
              </w:rPr>
            </w:pPr>
            <w:r>
              <w:rPr>
                <w:sz w:val="26"/>
                <w:szCs w:val="26"/>
              </w:rPr>
              <w:t>v</w:t>
            </w:r>
            <w:r w:rsidR="00820C0E">
              <w:rPr>
                <w:sz w:val="26"/>
                <w:szCs w:val="26"/>
              </w:rPr>
              <w:t>archar</w:t>
            </w:r>
            <w:r>
              <w:rPr>
                <w:sz w:val="26"/>
                <w:szCs w:val="26"/>
              </w:rPr>
              <w:t>(50)</w:t>
            </w:r>
          </w:p>
        </w:tc>
        <w:tc>
          <w:tcPr>
            <w:tcW w:w="3969" w:type="dxa"/>
            <w:shd w:val="clear" w:color="auto" w:fill="auto"/>
            <w:tcMar>
              <w:top w:w="100" w:type="dxa"/>
              <w:left w:w="100" w:type="dxa"/>
              <w:bottom w:w="100" w:type="dxa"/>
              <w:right w:w="100" w:type="dxa"/>
            </w:tcMar>
          </w:tcPr>
          <w:p w14:paraId="1BD8687D" w14:textId="2B94781D" w:rsidR="00820C0E" w:rsidRDefault="00820C0E" w:rsidP="00847A93">
            <w:pPr>
              <w:widowControl w:val="0"/>
              <w:spacing w:line="288" w:lineRule="auto"/>
              <w:rPr>
                <w:sz w:val="26"/>
                <w:szCs w:val="26"/>
              </w:rPr>
            </w:pPr>
            <w:r>
              <w:rPr>
                <w:sz w:val="26"/>
                <w:szCs w:val="26"/>
              </w:rPr>
              <w:t>Mã đơn hàng</w:t>
            </w:r>
          </w:p>
        </w:tc>
      </w:tr>
      <w:tr w:rsidR="00820C0E" w:rsidRPr="00BA2086" w14:paraId="07855FAF" w14:textId="77777777" w:rsidTr="00820C0E">
        <w:trPr>
          <w:trHeight w:val="15"/>
        </w:trPr>
        <w:tc>
          <w:tcPr>
            <w:tcW w:w="820" w:type="dxa"/>
            <w:shd w:val="clear" w:color="auto" w:fill="auto"/>
            <w:tcMar>
              <w:top w:w="100" w:type="dxa"/>
              <w:left w:w="100" w:type="dxa"/>
              <w:bottom w:w="100" w:type="dxa"/>
              <w:right w:w="100" w:type="dxa"/>
            </w:tcMar>
          </w:tcPr>
          <w:p w14:paraId="34C1F9C9" w14:textId="7B9BCE92" w:rsidR="00820C0E" w:rsidRDefault="00820C0E" w:rsidP="00847A93">
            <w:pPr>
              <w:widowControl w:val="0"/>
              <w:spacing w:line="288" w:lineRule="auto"/>
              <w:rPr>
                <w:sz w:val="26"/>
                <w:szCs w:val="26"/>
              </w:rPr>
            </w:pPr>
            <w:r>
              <w:rPr>
                <w:sz w:val="26"/>
                <w:szCs w:val="26"/>
              </w:rPr>
              <w:t>13</w:t>
            </w:r>
          </w:p>
        </w:tc>
        <w:tc>
          <w:tcPr>
            <w:tcW w:w="2655" w:type="dxa"/>
            <w:shd w:val="clear" w:color="auto" w:fill="auto"/>
            <w:tcMar>
              <w:top w:w="100" w:type="dxa"/>
              <w:left w:w="100" w:type="dxa"/>
              <w:bottom w:w="100" w:type="dxa"/>
              <w:right w:w="100" w:type="dxa"/>
            </w:tcMar>
          </w:tcPr>
          <w:p w14:paraId="10986D6A" w14:textId="3C7C84E5" w:rsidR="00820C0E" w:rsidRPr="00820C0E" w:rsidRDefault="00820C0E" w:rsidP="00847A93">
            <w:pPr>
              <w:widowControl w:val="0"/>
              <w:spacing w:line="288" w:lineRule="auto"/>
              <w:rPr>
                <w:sz w:val="26"/>
                <w:szCs w:val="26"/>
              </w:rPr>
            </w:pPr>
            <w:r w:rsidRPr="00820C0E">
              <w:rPr>
                <w:sz w:val="26"/>
                <w:szCs w:val="26"/>
              </w:rPr>
              <w:t>vnp_SecureHash</w:t>
            </w:r>
          </w:p>
        </w:tc>
        <w:tc>
          <w:tcPr>
            <w:tcW w:w="1604" w:type="dxa"/>
            <w:shd w:val="clear" w:color="auto" w:fill="auto"/>
            <w:tcMar>
              <w:top w:w="100" w:type="dxa"/>
              <w:left w:w="100" w:type="dxa"/>
              <w:bottom w:w="100" w:type="dxa"/>
              <w:right w:w="100" w:type="dxa"/>
            </w:tcMar>
          </w:tcPr>
          <w:p w14:paraId="42AA235F" w14:textId="07673F26" w:rsidR="00820C0E" w:rsidRDefault="005D73D2" w:rsidP="00847A93">
            <w:pPr>
              <w:widowControl w:val="0"/>
              <w:spacing w:line="288" w:lineRule="auto"/>
              <w:rPr>
                <w:sz w:val="26"/>
                <w:szCs w:val="26"/>
              </w:rPr>
            </w:pPr>
            <w:r>
              <w:rPr>
                <w:sz w:val="26"/>
                <w:szCs w:val="26"/>
              </w:rPr>
              <w:t>t</w:t>
            </w:r>
            <w:r w:rsidR="00820C0E">
              <w:rPr>
                <w:sz w:val="26"/>
                <w:szCs w:val="26"/>
              </w:rPr>
              <w:t>ext</w:t>
            </w:r>
            <w:r>
              <w:rPr>
                <w:sz w:val="26"/>
                <w:szCs w:val="26"/>
              </w:rPr>
              <w:t>()</w:t>
            </w:r>
          </w:p>
        </w:tc>
        <w:tc>
          <w:tcPr>
            <w:tcW w:w="3969" w:type="dxa"/>
            <w:shd w:val="clear" w:color="auto" w:fill="auto"/>
            <w:tcMar>
              <w:top w:w="100" w:type="dxa"/>
              <w:left w:w="100" w:type="dxa"/>
              <w:bottom w:w="100" w:type="dxa"/>
              <w:right w:w="100" w:type="dxa"/>
            </w:tcMar>
          </w:tcPr>
          <w:p w14:paraId="141BBF44" w14:textId="149F6370" w:rsidR="00820C0E" w:rsidRDefault="00820C0E" w:rsidP="00847A93">
            <w:pPr>
              <w:widowControl w:val="0"/>
              <w:spacing w:line="288" w:lineRule="auto"/>
              <w:rPr>
                <w:sz w:val="26"/>
                <w:szCs w:val="26"/>
              </w:rPr>
            </w:pPr>
            <w:r>
              <w:rPr>
                <w:sz w:val="26"/>
                <w:szCs w:val="26"/>
              </w:rPr>
              <w:t>Mã bảo mật</w:t>
            </w:r>
          </w:p>
        </w:tc>
      </w:tr>
    </w:tbl>
    <w:p w14:paraId="1EE5E9A5" w14:textId="3A97F77E" w:rsidR="00C85455" w:rsidRDefault="00C85455" w:rsidP="00820C0E">
      <w:pPr>
        <w:spacing w:before="120" w:line="288" w:lineRule="auto"/>
        <w:outlineLvl w:val="3"/>
        <w:rPr>
          <w:b/>
          <w:sz w:val="26"/>
          <w:szCs w:val="26"/>
        </w:rPr>
      </w:pPr>
      <w:r>
        <w:rPr>
          <w:b/>
          <w:sz w:val="26"/>
          <w:szCs w:val="26"/>
        </w:rPr>
        <w:t>2</w:t>
      </w:r>
      <w:r w:rsidR="001103EE">
        <w:rPr>
          <w:b/>
          <w:sz w:val="26"/>
          <w:szCs w:val="26"/>
        </w:rPr>
        <w:t>.3.15</w:t>
      </w:r>
      <w:r>
        <w:rPr>
          <w:b/>
          <w:sz w:val="26"/>
          <w:szCs w:val="26"/>
        </w:rPr>
        <w:t xml:space="preserve"> Lớp discount</w:t>
      </w:r>
    </w:p>
    <w:p w14:paraId="35FDA901" w14:textId="5EB04466" w:rsidR="00E27623" w:rsidRDefault="00E75428" w:rsidP="00E27623">
      <w:pPr>
        <w:keepNext/>
        <w:jc w:val="center"/>
      </w:pPr>
      <w:r w:rsidRPr="00E75428">
        <w:drawing>
          <wp:inline distT="0" distB="0" distL="0" distR="0" wp14:anchorId="2B3CD94B" wp14:editId="0FD58F24">
            <wp:extent cx="1888177" cy="1961462"/>
            <wp:effectExtent l="0" t="0" r="0" b="1270"/>
            <wp:docPr id="866228602" name="Picture 1" descr="A white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8602" name="Picture 1" descr="A white paper with text&#10;&#10;AI-generated content may be incorrect."/>
                    <pic:cNvPicPr/>
                  </pic:nvPicPr>
                  <pic:blipFill>
                    <a:blip r:embed="rId42"/>
                    <a:stretch>
                      <a:fillRect/>
                    </a:stretch>
                  </pic:blipFill>
                  <pic:spPr>
                    <a:xfrm>
                      <a:off x="0" y="0"/>
                      <a:ext cx="1908195" cy="1982257"/>
                    </a:xfrm>
                    <a:prstGeom prst="rect">
                      <a:avLst/>
                    </a:prstGeom>
                  </pic:spPr>
                </pic:pic>
              </a:graphicData>
            </a:graphic>
          </wp:inline>
        </w:drawing>
      </w:r>
    </w:p>
    <w:p w14:paraId="46D618A1" w14:textId="08D7D063" w:rsidR="00C85455" w:rsidRDefault="00E27623" w:rsidP="00E27623">
      <w:pPr>
        <w:pStyle w:val="Caption"/>
      </w:pPr>
      <w:bookmarkStart w:id="118" w:name="_Toc196282116"/>
      <w:r>
        <w:t xml:space="preserve">Hình </w:t>
      </w:r>
      <w:fldSimple w:instr=" SEQ Hình \* ARABIC ">
        <w:r w:rsidR="00CF71CE">
          <w:rPr>
            <w:noProof/>
          </w:rPr>
          <w:t>19</w:t>
        </w:r>
      </w:fldSimple>
      <w:r w:rsidR="00A421E9">
        <w:t>.</w:t>
      </w:r>
      <w:r w:rsidR="00FC5DEC">
        <w:t xml:space="preserve"> </w:t>
      </w:r>
      <w:r w:rsidR="00FC5DEC" w:rsidRPr="00BA2086">
        <w:rPr>
          <w:bCs/>
        </w:rPr>
        <w:t xml:space="preserve">Lớp </w:t>
      </w:r>
      <w:r w:rsidR="00FC5DEC">
        <w:rPr>
          <w:bCs/>
        </w:rPr>
        <w:t>discount</w:t>
      </w:r>
      <w:bookmarkEnd w:id="118"/>
    </w:p>
    <w:p w14:paraId="1C167A47" w14:textId="406B82BC" w:rsidR="00966582" w:rsidRDefault="00966582" w:rsidP="008302A7">
      <w:pPr>
        <w:pStyle w:val="Caption"/>
        <w:spacing w:after="0"/>
      </w:pPr>
      <w:bookmarkStart w:id="119" w:name="_Toc194359841"/>
      <w:bookmarkStart w:id="120" w:name="_Toc196289024"/>
      <w:r>
        <w:t xml:space="preserve">Bảng </w:t>
      </w:r>
      <w:fldSimple w:instr=" SEQ Bảng \* ARABIC ">
        <w:r w:rsidR="00CF71CE">
          <w:rPr>
            <w:noProof/>
          </w:rPr>
          <w:t>17</w:t>
        </w:r>
      </w:fldSimple>
      <w:r w:rsidR="00D924BE">
        <w:t>.</w:t>
      </w:r>
      <w:r w:rsidRPr="00BA2086">
        <w:t xml:space="preserve"> </w:t>
      </w:r>
      <w:r w:rsidRPr="00BA2086">
        <w:rPr>
          <w:bCs/>
        </w:rPr>
        <w:t xml:space="preserve">Mô tả thuộc tính lớp </w:t>
      </w:r>
      <w:r>
        <w:rPr>
          <w:bCs/>
        </w:rPr>
        <w:t>discount</w:t>
      </w:r>
      <w:bookmarkEnd w:id="119"/>
      <w:bookmarkEnd w:id="120"/>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274"/>
        <w:gridCol w:w="1701"/>
        <w:gridCol w:w="3705"/>
      </w:tblGrid>
      <w:tr w:rsidR="00C85455" w:rsidRPr="00BA2086" w14:paraId="2AD1F54E" w14:textId="77777777" w:rsidTr="002E3CF3">
        <w:tc>
          <w:tcPr>
            <w:tcW w:w="820" w:type="dxa"/>
            <w:shd w:val="clear" w:color="auto" w:fill="auto"/>
            <w:tcMar>
              <w:top w:w="100" w:type="dxa"/>
              <w:left w:w="100" w:type="dxa"/>
              <w:bottom w:w="100" w:type="dxa"/>
              <w:right w:w="100" w:type="dxa"/>
            </w:tcMar>
          </w:tcPr>
          <w:p w14:paraId="119EEC39" w14:textId="77777777" w:rsidR="00C85455" w:rsidRPr="00BA2086" w:rsidRDefault="00C85455" w:rsidP="00847A93">
            <w:pPr>
              <w:widowControl w:val="0"/>
              <w:spacing w:line="288" w:lineRule="auto"/>
              <w:rPr>
                <w:b/>
                <w:sz w:val="26"/>
                <w:szCs w:val="26"/>
              </w:rPr>
            </w:pPr>
            <w:r w:rsidRPr="00BA2086">
              <w:rPr>
                <w:b/>
                <w:sz w:val="26"/>
                <w:szCs w:val="26"/>
              </w:rPr>
              <w:t>STT</w:t>
            </w:r>
          </w:p>
        </w:tc>
        <w:tc>
          <w:tcPr>
            <w:tcW w:w="2274" w:type="dxa"/>
            <w:shd w:val="clear" w:color="auto" w:fill="auto"/>
            <w:tcMar>
              <w:top w:w="100" w:type="dxa"/>
              <w:left w:w="100" w:type="dxa"/>
              <w:bottom w:w="100" w:type="dxa"/>
              <w:right w:w="100" w:type="dxa"/>
            </w:tcMar>
          </w:tcPr>
          <w:p w14:paraId="18D8F9BC" w14:textId="77777777" w:rsidR="00C85455" w:rsidRPr="00BA2086" w:rsidRDefault="00C85455" w:rsidP="00847A93">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56F16F85" w14:textId="77777777" w:rsidR="00C85455" w:rsidRPr="00BA2086" w:rsidRDefault="00C85455" w:rsidP="00847A93">
            <w:pPr>
              <w:widowControl w:val="0"/>
              <w:spacing w:line="288" w:lineRule="auto"/>
              <w:rPr>
                <w:b/>
                <w:sz w:val="26"/>
                <w:szCs w:val="26"/>
              </w:rPr>
            </w:pPr>
            <w:r w:rsidRPr="00BA2086">
              <w:rPr>
                <w:b/>
                <w:sz w:val="26"/>
                <w:szCs w:val="26"/>
              </w:rPr>
              <w:t>Kiểu dữ liệu</w:t>
            </w:r>
          </w:p>
        </w:tc>
        <w:tc>
          <w:tcPr>
            <w:tcW w:w="3705" w:type="dxa"/>
            <w:shd w:val="clear" w:color="auto" w:fill="auto"/>
            <w:tcMar>
              <w:top w:w="100" w:type="dxa"/>
              <w:left w:w="100" w:type="dxa"/>
              <w:bottom w:w="100" w:type="dxa"/>
              <w:right w:w="100" w:type="dxa"/>
            </w:tcMar>
          </w:tcPr>
          <w:p w14:paraId="07503370" w14:textId="77777777" w:rsidR="00C85455" w:rsidRPr="00BA2086" w:rsidRDefault="00C85455" w:rsidP="00847A93">
            <w:pPr>
              <w:widowControl w:val="0"/>
              <w:spacing w:line="288" w:lineRule="auto"/>
              <w:rPr>
                <w:b/>
                <w:sz w:val="26"/>
                <w:szCs w:val="26"/>
              </w:rPr>
            </w:pPr>
            <w:r w:rsidRPr="00BA2086">
              <w:rPr>
                <w:b/>
                <w:sz w:val="26"/>
                <w:szCs w:val="26"/>
              </w:rPr>
              <w:t>Diễn giải</w:t>
            </w:r>
          </w:p>
        </w:tc>
      </w:tr>
      <w:tr w:rsidR="00C85455" w:rsidRPr="00BA2086" w14:paraId="3AC44124" w14:textId="77777777" w:rsidTr="002E3CF3">
        <w:tc>
          <w:tcPr>
            <w:tcW w:w="820" w:type="dxa"/>
            <w:shd w:val="clear" w:color="auto" w:fill="auto"/>
            <w:tcMar>
              <w:top w:w="100" w:type="dxa"/>
              <w:left w:w="100" w:type="dxa"/>
              <w:bottom w:w="100" w:type="dxa"/>
              <w:right w:w="100" w:type="dxa"/>
            </w:tcMar>
          </w:tcPr>
          <w:p w14:paraId="53BC6BDB" w14:textId="77777777" w:rsidR="00C85455" w:rsidRPr="00BA2086" w:rsidRDefault="00C85455" w:rsidP="00847A93">
            <w:pPr>
              <w:widowControl w:val="0"/>
              <w:spacing w:line="288" w:lineRule="auto"/>
              <w:rPr>
                <w:sz w:val="26"/>
                <w:szCs w:val="26"/>
              </w:rPr>
            </w:pPr>
            <w:r w:rsidRPr="00BA2086">
              <w:rPr>
                <w:sz w:val="26"/>
                <w:szCs w:val="26"/>
              </w:rPr>
              <w:t>1</w:t>
            </w:r>
          </w:p>
        </w:tc>
        <w:tc>
          <w:tcPr>
            <w:tcW w:w="2274" w:type="dxa"/>
            <w:shd w:val="clear" w:color="auto" w:fill="auto"/>
            <w:tcMar>
              <w:top w:w="100" w:type="dxa"/>
              <w:left w:w="100" w:type="dxa"/>
              <w:bottom w:w="100" w:type="dxa"/>
              <w:right w:w="100" w:type="dxa"/>
            </w:tcMar>
          </w:tcPr>
          <w:p w14:paraId="7E828513" w14:textId="7C043C67" w:rsidR="00C85455" w:rsidRPr="00BA2086" w:rsidRDefault="00C85455" w:rsidP="00847A93">
            <w:pPr>
              <w:widowControl w:val="0"/>
              <w:spacing w:line="288" w:lineRule="auto"/>
              <w:rPr>
                <w:sz w:val="26"/>
                <w:szCs w:val="26"/>
              </w:rPr>
            </w:pPr>
            <w:r>
              <w:rPr>
                <w:sz w:val="26"/>
                <w:szCs w:val="26"/>
              </w:rPr>
              <w:t>discount_i</w:t>
            </w:r>
            <w:r w:rsidRPr="00BA2086">
              <w:rPr>
                <w:sz w:val="26"/>
                <w:szCs w:val="26"/>
              </w:rPr>
              <w:t>d</w:t>
            </w:r>
            <w:r>
              <w:rPr>
                <w:sz w:val="26"/>
                <w:szCs w:val="26"/>
              </w:rPr>
              <w:t xml:space="preserve"> {PK}</w:t>
            </w:r>
          </w:p>
        </w:tc>
        <w:tc>
          <w:tcPr>
            <w:tcW w:w="1701" w:type="dxa"/>
            <w:shd w:val="clear" w:color="auto" w:fill="auto"/>
            <w:tcMar>
              <w:top w:w="100" w:type="dxa"/>
              <w:left w:w="100" w:type="dxa"/>
              <w:bottom w:w="100" w:type="dxa"/>
              <w:right w:w="100" w:type="dxa"/>
            </w:tcMar>
          </w:tcPr>
          <w:p w14:paraId="703825E8" w14:textId="1B241CEC" w:rsidR="00C85455" w:rsidRPr="00BA2086" w:rsidRDefault="00E75428" w:rsidP="00847A93">
            <w:pPr>
              <w:widowControl w:val="0"/>
              <w:spacing w:line="288" w:lineRule="auto"/>
              <w:rPr>
                <w:sz w:val="26"/>
                <w:szCs w:val="26"/>
              </w:rPr>
            </w:pPr>
            <w:r>
              <w:rPr>
                <w:sz w:val="26"/>
                <w:szCs w:val="26"/>
              </w:rPr>
              <w:t>i</w:t>
            </w:r>
            <w:r w:rsidR="00C85455">
              <w:rPr>
                <w:sz w:val="26"/>
                <w:szCs w:val="26"/>
              </w:rPr>
              <w:t>nt</w:t>
            </w:r>
            <w:r>
              <w:rPr>
                <w:sz w:val="26"/>
                <w:szCs w:val="26"/>
              </w:rPr>
              <w:t>(11)</w:t>
            </w:r>
          </w:p>
        </w:tc>
        <w:tc>
          <w:tcPr>
            <w:tcW w:w="3705" w:type="dxa"/>
            <w:shd w:val="clear" w:color="auto" w:fill="auto"/>
            <w:tcMar>
              <w:top w:w="100" w:type="dxa"/>
              <w:left w:w="100" w:type="dxa"/>
              <w:bottom w:w="100" w:type="dxa"/>
              <w:right w:w="100" w:type="dxa"/>
            </w:tcMar>
          </w:tcPr>
          <w:p w14:paraId="351326CC" w14:textId="558F4057" w:rsidR="00C85455" w:rsidRPr="00BA2086" w:rsidRDefault="00C85455" w:rsidP="00847A93">
            <w:pPr>
              <w:widowControl w:val="0"/>
              <w:spacing w:line="288" w:lineRule="auto"/>
              <w:rPr>
                <w:sz w:val="26"/>
                <w:szCs w:val="26"/>
              </w:rPr>
            </w:pPr>
            <w:r>
              <w:rPr>
                <w:sz w:val="26"/>
                <w:szCs w:val="26"/>
              </w:rPr>
              <w:t>Mã xác định bản ghi giảm giá</w:t>
            </w:r>
          </w:p>
        </w:tc>
      </w:tr>
      <w:tr w:rsidR="00C85455" w:rsidRPr="00BA2086" w14:paraId="1C1725FE" w14:textId="77777777" w:rsidTr="002E3CF3">
        <w:tc>
          <w:tcPr>
            <w:tcW w:w="820" w:type="dxa"/>
            <w:shd w:val="clear" w:color="auto" w:fill="auto"/>
            <w:tcMar>
              <w:top w:w="100" w:type="dxa"/>
              <w:left w:w="100" w:type="dxa"/>
              <w:bottom w:w="100" w:type="dxa"/>
              <w:right w:w="100" w:type="dxa"/>
            </w:tcMar>
          </w:tcPr>
          <w:p w14:paraId="1603E489" w14:textId="77777777" w:rsidR="00C85455" w:rsidRPr="00BA2086" w:rsidRDefault="00C85455" w:rsidP="00847A93">
            <w:pPr>
              <w:widowControl w:val="0"/>
              <w:spacing w:line="288" w:lineRule="auto"/>
              <w:rPr>
                <w:sz w:val="26"/>
                <w:szCs w:val="26"/>
              </w:rPr>
            </w:pPr>
            <w:r w:rsidRPr="00BA2086">
              <w:rPr>
                <w:sz w:val="26"/>
                <w:szCs w:val="26"/>
              </w:rPr>
              <w:t>2</w:t>
            </w:r>
          </w:p>
        </w:tc>
        <w:tc>
          <w:tcPr>
            <w:tcW w:w="2274" w:type="dxa"/>
            <w:shd w:val="clear" w:color="auto" w:fill="auto"/>
            <w:tcMar>
              <w:top w:w="100" w:type="dxa"/>
              <w:left w:w="100" w:type="dxa"/>
              <w:bottom w:w="100" w:type="dxa"/>
              <w:right w:w="100" w:type="dxa"/>
            </w:tcMar>
          </w:tcPr>
          <w:p w14:paraId="2E63292C" w14:textId="3CCD9481" w:rsidR="00C85455" w:rsidRPr="00BA2086" w:rsidRDefault="00C85455" w:rsidP="00847A93">
            <w:pPr>
              <w:widowControl w:val="0"/>
              <w:spacing w:line="288" w:lineRule="auto"/>
              <w:rPr>
                <w:sz w:val="26"/>
                <w:szCs w:val="26"/>
              </w:rPr>
            </w:pPr>
            <w:r>
              <w:rPr>
                <w:sz w:val="26"/>
                <w:szCs w:val="26"/>
              </w:rPr>
              <w:t>coupon_code</w:t>
            </w:r>
          </w:p>
        </w:tc>
        <w:tc>
          <w:tcPr>
            <w:tcW w:w="1701" w:type="dxa"/>
            <w:shd w:val="clear" w:color="auto" w:fill="auto"/>
            <w:tcMar>
              <w:top w:w="100" w:type="dxa"/>
              <w:left w:w="100" w:type="dxa"/>
              <w:bottom w:w="100" w:type="dxa"/>
              <w:right w:w="100" w:type="dxa"/>
            </w:tcMar>
          </w:tcPr>
          <w:p w14:paraId="2D2F48D0" w14:textId="672EDD0F" w:rsidR="00C85455" w:rsidRPr="00BA2086" w:rsidRDefault="00E75428" w:rsidP="00847A93">
            <w:pPr>
              <w:widowControl w:val="0"/>
              <w:spacing w:line="288" w:lineRule="auto"/>
              <w:rPr>
                <w:sz w:val="26"/>
                <w:szCs w:val="26"/>
              </w:rPr>
            </w:pPr>
            <w:r>
              <w:rPr>
                <w:sz w:val="26"/>
                <w:szCs w:val="26"/>
              </w:rPr>
              <w:t>v</w:t>
            </w:r>
            <w:r w:rsidR="00C85455">
              <w:rPr>
                <w:sz w:val="26"/>
                <w:szCs w:val="26"/>
              </w:rPr>
              <w:t>archar</w:t>
            </w:r>
            <w:r>
              <w:rPr>
                <w:sz w:val="26"/>
                <w:szCs w:val="26"/>
              </w:rPr>
              <w:t>(50)</w:t>
            </w:r>
          </w:p>
        </w:tc>
        <w:tc>
          <w:tcPr>
            <w:tcW w:w="3705" w:type="dxa"/>
            <w:shd w:val="clear" w:color="auto" w:fill="auto"/>
            <w:tcMar>
              <w:top w:w="100" w:type="dxa"/>
              <w:left w:w="100" w:type="dxa"/>
              <w:bottom w:w="100" w:type="dxa"/>
              <w:right w:w="100" w:type="dxa"/>
            </w:tcMar>
          </w:tcPr>
          <w:p w14:paraId="0A092683" w14:textId="3E374953" w:rsidR="00C85455" w:rsidRPr="00BA2086" w:rsidRDefault="00C85455" w:rsidP="00847A93">
            <w:pPr>
              <w:widowControl w:val="0"/>
              <w:spacing w:line="288" w:lineRule="auto"/>
              <w:rPr>
                <w:sz w:val="26"/>
                <w:szCs w:val="26"/>
              </w:rPr>
            </w:pPr>
            <w:r>
              <w:rPr>
                <w:sz w:val="26"/>
                <w:szCs w:val="26"/>
              </w:rPr>
              <w:t>Mã nhập giảm giá</w:t>
            </w:r>
          </w:p>
        </w:tc>
      </w:tr>
      <w:tr w:rsidR="00C85455" w:rsidRPr="00BA2086" w14:paraId="0AAA1919" w14:textId="77777777" w:rsidTr="002E3CF3">
        <w:tc>
          <w:tcPr>
            <w:tcW w:w="820" w:type="dxa"/>
            <w:shd w:val="clear" w:color="auto" w:fill="auto"/>
            <w:tcMar>
              <w:top w:w="100" w:type="dxa"/>
              <w:left w:w="100" w:type="dxa"/>
              <w:bottom w:w="100" w:type="dxa"/>
              <w:right w:w="100" w:type="dxa"/>
            </w:tcMar>
          </w:tcPr>
          <w:p w14:paraId="3F192FCE" w14:textId="77777777" w:rsidR="00C85455" w:rsidRPr="00BA2086" w:rsidRDefault="00C85455" w:rsidP="00847A93">
            <w:pPr>
              <w:widowControl w:val="0"/>
              <w:spacing w:line="288" w:lineRule="auto"/>
              <w:rPr>
                <w:sz w:val="26"/>
                <w:szCs w:val="26"/>
              </w:rPr>
            </w:pPr>
            <w:r w:rsidRPr="00BA2086">
              <w:rPr>
                <w:sz w:val="26"/>
                <w:szCs w:val="26"/>
              </w:rPr>
              <w:t>3</w:t>
            </w:r>
          </w:p>
        </w:tc>
        <w:tc>
          <w:tcPr>
            <w:tcW w:w="2274" w:type="dxa"/>
            <w:shd w:val="clear" w:color="auto" w:fill="auto"/>
            <w:tcMar>
              <w:top w:w="100" w:type="dxa"/>
              <w:left w:w="100" w:type="dxa"/>
              <w:bottom w:w="100" w:type="dxa"/>
              <w:right w:w="100" w:type="dxa"/>
            </w:tcMar>
          </w:tcPr>
          <w:p w14:paraId="444BC3F5" w14:textId="4D45526C" w:rsidR="00C85455" w:rsidRPr="00BA2086" w:rsidRDefault="00C85455" w:rsidP="00847A93">
            <w:pPr>
              <w:widowControl w:val="0"/>
              <w:spacing w:line="288" w:lineRule="auto"/>
              <w:rPr>
                <w:sz w:val="26"/>
                <w:szCs w:val="26"/>
              </w:rPr>
            </w:pPr>
            <w:r>
              <w:rPr>
                <w:sz w:val="26"/>
                <w:szCs w:val="26"/>
              </w:rPr>
              <w:t>discount_type</w:t>
            </w:r>
          </w:p>
        </w:tc>
        <w:tc>
          <w:tcPr>
            <w:tcW w:w="1701" w:type="dxa"/>
            <w:shd w:val="clear" w:color="auto" w:fill="auto"/>
            <w:tcMar>
              <w:top w:w="100" w:type="dxa"/>
              <w:left w:w="100" w:type="dxa"/>
              <w:bottom w:w="100" w:type="dxa"/>
              <w:right w:w="100" w:type="dxa"/>
            </w:tcMar>
          </w:tcPr>
          <w:p w14:paraId="29A96AD7" w14:textId="257B7A21" w:rsidR="00C85455" w:rsidRPr="00BA2086" w:rsidRDefault="00C85455" w:rsidP="00847A93">
            <w:pPr>
              <w:widowControl w:val="0"/>
              <w:spacing w:line="288" w:lineRule="auto"/>
              <w:rPr>
                <w:sz w:val="26"/>
                <w:szCs w:val="26"/>
              </w:rPr>
            </w:pPr>
            <w:r>
              <w:rPr>
                <w:sz w:val="26"/>
                <w:szCs w:val="26"/>
              </w:rPr>
              <w:t>varchar</w:t>
            </w:r>
            <w:r w:rsidR="00E75428">
              <w:rPr>
                <w:sz w:val="26"/>
                <w:szCs w:val="26"/>
              </w:rPr>
              <w:t>(50)</w:t>
            </w:r>
          </w:p>
        </w:tc>
        <w:tc>
          <w:tcPr>
            <w:tcW w:w="3705" w:type="dxa"/>
            <w:shd w:val="clear" w:color="auto" w:fill="auto"/>
            <w:tcMar>
              <w:top w:w="100" w:type="dxa"/>
              <w:left w:w="100" w:type="dxa"/>
              <w:bottom w:w="100" w:type="dxa"/>
              <w:right w:w="100" w:type="dxa"/>
            </w:tcMar>
          </w:tcPr>
          <w:p w14:paraId="637495F7" w14:textId="5B4116C2" w:rsidR="00C85455" w:rsidRPr="00BA2086" w:rsidRDefault="00C85455" w:rsidP="00847A93">
            <w:pPr>
              <w:widowControl w:val="0"/>
              <w:spacing w:line="288" w:lineRule="auto"/>
              <w:rPr>
                <w:sz w:val="26"/>
                <w:szCs w:val="26"/>
              </w:rPr>
            </w:pPr>
            <w:r>
              <w:rPr>
                <w:sz w:val="26"/>
                <w:szCs w:val="26"/>
              </w:rPr>
              <w:t>Loại giảm giá</w:t>
            </w:r>
          </w:p>
        </w:tc>
      </w:tr>
      <w:tr w:rsidR="00C85455" w:rsidRPr="00BA2086" w14:paraId="4A5A1ECA" w14:textId="77777777" w:rsidTr="002E3CF3">
        <w:tc>
          <w:tcPr>
            <w:tcW w:w="820" w:type="dxa"/>
            <w:shd w:val="clear" w:color="auto" w:fill="auto"/>
            <w:tcMar>
              <w:top w:w="100" w:type="dxa"/>
              <w:left w:w="100" w:type="dxa"/>
              <w:bottom w:w="100" w:type="dxa"/>
              <w:right w:w="100" w:type="dxa"/>
            </w:tcMar>
          </w:tcPr>
          <w:p w14:paraId="3A918AEE" w14:textId="0E53FABD" w:rsidR="00C85455" w:rsidRPr="00BA2086" w:rsidRDefault="00C85455" w:rsidP="00847A93">
            <w:pPr>
              <w:widowControl w:val="0"/>
              <w:spacing w:line="288" w:lineRule="auto"/>
              <w:rPr>
                <w:sz w:val="26"/>
                <w:szCs w:val="26"/>
              </w:rPr>
            </w:pPr>
            <w:r>
              <w:rPr>
                <w:sz w:val="26"/>
                <w:szCs w:val="26"/>
              </w:rPr>
              <w:t>4</w:t>
            </w:r>
          </w:p>
        </w:tc>
        <w:tc>
          <w:tcPr>
            <w:tcW w:w="2274" w:type="dxa"/>
            <w:shd w:val="clear" w:color="auto" w:fill="auto"/>
            <w:tcMar>
              <w:top w:w="100" w:type="dxa"/>
              <w:left w:w="100" w:type="dxa"/>
              <w:bottom w:w="100" w:type="dxa"/>
              <w:right w:w="100" w:type="dxa"/>
            </w:tcMar>
          </w:tcPr>
          <w:p w14:paraId="7C8BA4CC" w14:textId="2CCC1384" w:rsidR="00C85455" w:rsidRPr="00BA2086" w:rsidRDefault="00C85455" w:rsidP="00847A93">
            <w:pPr>
              <w:widowControl w:val="0"/>
              <w:spacing w:line="288" w:lineRule="auto"/>
              <w:rPr>
                <w:sz w:val="26"/>
                <w:szCs w:val="26"/>
              </w:rPr>
            </w:pPr>
            <w:r>
              <w:rPr>
                <w:sz w:val="26"/>
                <w:szCs w:val="26"/>
              </w:rPr>
              <w:t>discount_value</w:t>
            </w:r>
          </w:p>
        </w:tc>
        <w:tc>
          <w:tcPr>
            <w:tcW w:w="1701" w:type="dxa"/>
            <w:shd w:val="clear" w:color="auto" w:fill="auto"/>
            <w:tcMar>
              <w:top w:w="100" w:type="dxa"/>
              <w:left w:w="100" w:type="dxa"/>
              <w:bottom w:w="100" w:type="dxa"/>
              <w:right w:w="100" w:type="dxa"/>
            </w:tcMar>
          </w:tcPr>
          <w:p w14:paraId="143E2C3C" w14:textId="3FD33900" w:rsidR="00C85455" w:rsidRPr="00BA2086" w:rsidRDefault="00C85455" w:rsidP="00847A93">
            <w:pPr>
              <w:widowControl w:val="0"/>
              <w:spacing w:line="288" w:lineRule="auto"/>
              <w:rPr>
                <w:sz w:val="26"/>
                <w:szCs w:val="26"/>
              </w:rPr>
            </w:pPr>
            <w:r>
              <w:rPr>
                <w:sz w:val="26"/>
                <w:szCs w:val="26"/>
              </w:rPr>
              <w:t>bigint</w:t>
            </w:r>
            <w:r w:rsidR="00E75428">
              <w:rPr>
                <w:sz w:val="26"/>
                <w:szCs w:val="26"/>
              </w:rPr>
              <w:t>()</w:t>
            </w:r>
          </w:p>
        </w:tc>
        <w:tc>
          <w:tcPr>
            <w:tcW w:w="3705" w:type="dxa"/>
            <w:shd w:val="clear" w:color="auto" w:fill="auto"/>
            <w:tcMar>
              <w:top w:w="100" w:type="dxa"/>
              <w:left w:w="100" w:type="dxa"/>
              <w:bottom w:w="100" w:type="dxa"/>
              <w:right w:w="100" w:type="dxa"/>
            </w:tcMar>
          </w:tcPr>
          <w:p w14:paraId="3033B2AB" w14:textId="4D191271" w:rsidR="00C85455" w:rsidRPr="00BA2086" w:rsidRDefault="00C85455" w:rsidP="00847A93">
            <w:pPr>
              <w:widowControl w:val="0"/>
              <w:spacing w:line="288" w:lineRule="auto"/>
              <w:rPr>
                <w:sz w:val="26"/>
                <w:szCs w:val="26"/>
              </w:rPr>
            </w:pPr>
            <w:r>
              <w:rPr>
                <w:sz w:val="26"/>
                <w:szCs w:val="26"/>
              </w:rPr>
              <w:t>Giá trị giảm giá</w:t>
            </w:r>
          </w:p>
        </w:tc>
      </w:tr>
      <w:tr w:rsidR="00C85455" w:rsidRPr="00BA2086" w14:paraId="0153E287" w14:textId="77777777" w:rsidTr="002E3CF3">
        <w:tc>
          <w:tcPr>
            <w:tcW w:w="820" w:type="dxa"/>
            <w:shd w:val="clear" w:color="auto" w:fill="auto"/>
            <w:tcMar>
              <w:top w:w="100" w:type="dxa"/>
              <w:left w:w="100" w:type="dxa"/>
              <w:bottom w:w="100" w:type="dxa"/>
              <w:right w:w="100" w:type="dxa"/>
            </w:tcMar>
          </w:tcPr>
          <w:p w14:paraId="6C31259B" w14:textId="46C6DF2E" w:rsidR="00C85455" w:rsidRPr="00BA2086" w:rsidRDefault="00C85455" w:rsidP="00847A93">
            <w:pPr>
              <w:widowControl w:val="0"/>
              <w:spacing w:line="288" w:lineRule="auto"/>
              <w:rPr>
                <w:sz w:val="26"/>
                <w:szCs w:val="26"/>
              </w:rPr>
            </w:pPr>
            <w:r>
              <w:rPr>
                <w:sz w:val="26"/>
                <w:szCs w:val="26"/>
              </w:rPr>
              <w:t>5</w:t>
            </w:r>
          </w:p>
        </w:tc>
        <w:tc>
          <w:tcPr>
            <w:tcW w:w="2274" w:type="dxa"/>
            <w:shd w:val="clear" w:color="auto" w:fill="auto"/>
            <w:tcMar>
              <w:top w:w="100" w:type="dxa"/>
              <w:left w:w="100" w:type="dxa"/>
              <w:bottom w:w="100" w:type="dxa"/>
              <w:right w:w="100" w:type="dxa"/>
            </w:tcMar>
          </w:tcPr>
          <w:p w14:paraId="347C8A05" w14:textId="55E5506B" w:rsidR="00C85455" w:rsidRDefault="00C85455" w:rsidP="00847A93">
            <w:pPr>
              <w:widowControl w:val="0"/>
              <w:spacing w:line="288" w:lineRule="auto"/>
              <w:rPr>
                <w:sz w:val="26"/>
                <w:szCs w:val="26"/>
              </w:rPr>
            </w:pPr>
            <w:r>
              <w:rPr>
                <w:sz w:val="26"/>
                <w:szCs w:val="26"/>
              </w:rPr>
              <w:t>min_order_value</w:t>
            </w:r>
          </w:p>
        </w:tc>
        <w:tc>
          <w:tcPr>
            <w:tcW w:w="1701" w:type="dxa"/>
            <w:shd w:val="clear" w:color="auto" w:fill="auto"/>
            <w:tcMar>
              <w:top w:w="100" w:type="dxa"/>
              <w:left w:w="100" w:type="dxa"/>
              <w:bottom w:w="100" w:type="dxa"/>
              <w:right w:w="100" w:type="dxa"/>
            </w:tcMar>
          </w:tcPr>
          <w:p w14:paraId="28C7AC12" w14:textId="496FAE39" w:rsidR="00C85455" w:rsidRDefault="00C85455" w:rsidP="00847A93">
            <w:pPr>
              <w:widowControl w:val="0"/>
              <w:spacing w:line="288" w:lineRule="auto"/>
              <w:rPr>
                <w:sz w:val="26"/>
                <w:szCs w:val="26"/>
              </w:rPr>
            </w:pPr>
            <w:r>
              <w:rPr>
                <w:sz w:val="26"/>
                <w:szCs w:val="26"/>
              </w:rPr>
              <w:t>bigint</w:t>
            </w:r>
            <w:r w:rsidR="00E75428">
              <w:rPr>
                <w:sz w:val="26"/>
                <w:szCs w:val="26"/>
              </w:rPr>
              <w:t xml:space="preserve">() </w:t>
            </w:r>
          </w:p>
        </w:tc>
        <w:tc>
          <w:tcPr>
            <w:tcW w:w="3705" w:type="dxa"/>
            <w:shd w:val="clear" w:color="auto" w:fill="auto"/>
            <w:tcMar>
              <w:top w:w="100" w:type="dxa"/>
              <w:left w:w="100" w:type="dxa"/>
              <w:bottom w:w="100" w:type="dxa"/>
              <w:right w:w="100" w:type="dxa"/>
            </w:tcMar>
          </w:tcPr>
          <w:p w14:paraId="0F21089B" w14:textId="5C7B9659" w:rsidR="00C85455" w:rsidRDefault="00C85455" w:rsidP="00847A93">
            <w:pPr>
              <w:widowControl w:val="0"/>
              <w:spacing w:line="288" w:lineRule="auto"/>
              <w:rPr>
                <w:sz w:val="26"/>
                <w:szCs w:val="26"/>
              </w:rPr>
            </w:pPr>
            <w:r>
              <w:rPr>
                <w:sz w:val="26"/>
                <w:szCs w:val="26"/>
              </w:rPr>
              <w:t xml:space="preserve">Giá trị </w:t>
            </w:r>
            <w:r w:rsidR="00FE0A8D">
              <w:rPr>
                <w:sz w:val="26"/>
                <w:szCs w:val="26"/>
              </w:rPr>
              <w:t>tối thiểu</w:t>
            </w:r>
            <w:r w:rsidR="00E75428">
              <w:rPr>
                <w:sz w:val="26"/>
                <w:szCs w:val="26"/>
              </w:rPr>
              <w:t xml:space="preserve"> </w:t>
            </w:r>
            <w:r>
              <w:rPr>
                <w:sz w:val="26"/>
                <w:szCs w:val="26"/>
              </w:rPr>
              <w:t>của đơn hàng</w:t>
            </w:r>
          </w:p>
        </w:tc>
      </w:tr>
      <w:tr w:rsidR="00C85455" w:rsidRPr="00BA2086" w14:paraId="16964EF5" w14:textId="77777777" w:rsidTr="002E3CF3">
        <w:tc>
          <w:tcPr>
            <w:tcW w:w="820" w:type="dxa"/>
            <w:shd w:val="clear" w:color="auto" w:fill="auto"/>
            <w:tcMar>
              <w:top w:w="100" w:type="dxa"/>
              <w:left w:w="100" w:type="dxa"/>
              <w:bottom w:w="100" w:type="dxa"/>
              <w:right w:w="100" w:type="dxa"/>
            </w:tcMar>
          </w:tcPr>
          <w:p w14:paraId="2D85E8DE" w14:textId="46D0A157" w:rsidR="00C85455" w:rsidRPr="00BA2086" w:rsidRDefault="00E75428" w:rsidP="00847A93">
            <w:pPr>
              <w:widowControl w:val="0"/>
              <w:spacing w:line="288" w:lineRule="auto"/>
              <w:rPr>
                <w:sz w:val="26"/>
                <w:szCs w:val="26"/>
              </w:rPr>
            </w:pPr>
            <w:r>
              <w:rPr>
                <w:sz w:val="26"/>
                <w:szCs w:val="26"/>
              </w:rPr>
              <w:t>6</w:t>
            </w:r>
          </w:p>
        </w:tc>
        <w:tc>
          <w:tcPr>
            <w:tcW w:w="2274" w:type="dxa"/>
            <w:shd w:val="clear" w:color="auto" w:fill="auto"/>
            <w:tcMar>
              <w:top w:w="100" w:type="dxa"/>
              <w:left w:w="100" w:type="dxa"/>
              <w:bottom w:w="100" w:type="dxa"/>
              <w:right w:w="100" w:type="dxa"/>
            </w:tcMar>
          </w:tcPr>
          <w:p w14:paraId="05435EB3" w14:textId="7E541E51" w:rsidR="00C85455" w:rsidRDefault="00C85455" w:rsidP="00847A93">
            <w:pPr>
              <w:widowControl w:val="0"/>
              <w:spacing w:line="288" w:lineRule="auto"/>
              <w:rPr>
                <w:sz w:val="26"/>
                <w:szCs w:val="26"/>
              </w:rPr>
            </w:pPr>
            <w:r>
              <w:rPr>
                <w:sz w:val="26"/>
                <w:szCs w:val="26"/>
              </w:rPr>
              <w:t>start_date</w:t>
            </w:r>
          </w:p>
        </w:tc>
        <w:tc>
          <w:tcPr>
            <w:tcW w:w="1701" w:type="dxa"/>
            <w:shd w:val="clear" w:color="auto" w:fill="auto"/>
            <w:tcMar>
              <w:top w:w="100" w:type="dxa"/>
              <w:left w:w="100" w:type="dxa"/>
              <w:bottom w:w="100" w:type="dxa"/>
              <w:right w:w="100" w:type="dxa"/>
            </w:tcMar>
          </w:tcPr>
          <w:p w14:paraId="0494A889" w14:textId="286EA355" w:rsidR="00C85455" w:rsidRDefault="00C85455" w:rsidP="00847A93">
            <w:pPr>
              <w:widowControl w:val="0"/>
              <w:spacing w:line="288" w:lineRule="auto"/>
              <w:rPr>
                <w:sz w:val="26"/>
                <w:szCs w:val="26"/>
              </w:rPr>
            </w:pPr>
            <w:r>
              <w:rPr>
                <w:sz w:val="26"/>
                <w:szCs w:val="26"/>
              </w:rPr>
              <w:t>datetime</w:t>
            </w:r>
            <w:r w:rsidR="00E75428">
              <w:rPr>
                <w:sz w:val="26"/>
                <w:szCs w:val="26"/>
              </w:rPr>
              <w:t>()</w:t>
            </w:r>
          </w:p>
        </w:tc>
        <w:tc>
          <w:tcPr>
            <w:tcW w:w="3705" w:type="dxa"/>
            <w:shd w:val="clear" w:color="auto" w:fill="auto"/>
            <w:tcMar>
              <w:top w:w="100" w:type="dxa"/>
              <w:left w:w="100" w:type="dxa"/>
              <w:bottom w:w="100" w:type="dxa"/>
              <w:right w:w="100" w:type="dxa"/>
            </w:tcMar>
          </w:tcPr>
          <w:p w14:paraId="56124963" w14:textId="2421BB4E" w:rsidR="00C85455" w:rsidRDefault="00C85455" w:rsidP="00847A93">
            <w:pPr>
              <w:widowControl w:val="0"/>
              <w:spacing w:line="288" w:lineRule="auto"/>
              <w:rPr>
                <w:sz w:val="26"/>
                <w:szCs w:val="26"/>
              </w:rPr>
            </w:pPr>
            <w:r>
              <w:rPr>
                <w:sz w:val="26"/>
                <w:szCs w:val="26"/>
              </w:rPr>
              <w:t>Ngày bắt đầu</w:t>
            </w:r>
          </w:p>
        </w:tc>
      </w:tr>
      <w:tr w:rsidR="00C85455" w:rsidRPr="00BA2086" w14:paraId="615D02F6" w14:textId="77777777" w:rsidTr="002E3CF3">
        <w:tc>
          <w:tcPr>
            <w:tcW w:w="820" w:type="dxa"/>
            <w:shd w:val="clear" w:color="auto" w:fill="auto"/>
            <w:tcMar>
              <w:top w:w="100" w:type="dxa"/>
              <w:left w:w="100" w:type="dxa"/>
              <w:bottom w:w="100" w:type="dxa"/>
              <w:right w:w="100" w:type="dxa"/>
            </w:tcMar>
          </w:tcPr>
          <w:p w14:paraId="7A9F560F" w14:textId="096A3808" w:rsidR="00C85455" w:rsidRPr="00BA2086" w:rsidRDefault="00E75428" w:rsidP="00847A93">
            <w:pPr>
              <w:widowControl w:val="0"/>
              <w:spacing w:line="288" w:lineRule="auto"/>
              <w:rPr>
                <w:sz w:val="26"/>
                <w:szCs w:val="26"/>
              </w:rPr>
            </w:pPr>
            <w:r>
              <w:rPr>
                <w:sz w:val="26"/>
                <w:szCs w:val="26"/>
              </w:rPr>
              <w:t>7</w:t>
            </w:r>
          </w:p>
        </w:tc>
        <w:tc>
          <w:tcPr>
            <w:tcW w:w="2274" w:type="dxa"/>
            <w:shd w:val="clear" w:color="auto" w:fill="auto"/>
            <w:tcMar>
              <w:top w:w="100" w:type="dxa"/>
              <w:left w:w="100" w:type="dxa"/>
              <w:bottom w:w="100" w:type="dxa"/>
              <w:right w:w="100" w:type="dxa"/>
            </w:tcMar>
          </w:tcPr>
          <w:p w14:paraId="4DB58645" w14:textId="584BB272" w:rsidR="00C85455" w:rsidRDefault="00C85455" w:rsidP="00847A93">
            <w:pPr>
              <w:widowControl w:val="0"/>
              <w:spacing w:line="288" w:lineRule="auto"/>
              <w:rPr>
                <w:sz w:val="26"/>
                <w:szCs w:val="26"/>
              </w:rPr>
            </w:pPr>
            <w:r>
              <w:rPr>
                <w:sz w:val="26"/>
                <w:szCs w:val="26"/>
              </w:rPr>
              <w:t>end_date</w:t>
            </w:r>
          </w:p>
        </w:tc>
        <w:tc>
          <w:tcPr>
            <w:tcW w:w="1701" w:type="dxa"/>
            <w:shd w:val="clear" w:color="auto" w:fill="auto"/>
            <w:tcMar>
              <w:top w:w="100" w:type="dxa"/>
              <w:left w:w="100" w:type="dxa"/>
              <w:bottom w:w="100" w:type="dxa"/>
              <w:right w:w="100" w:type="dxa"/>
            </w:tcMar>
          </w:tcPr>
          <w:p w14:paraId="47ECD29E" w14:textId="18C2C1B1" w:rsidR="00C85455" w:rsidRDefault="00E75428" w:rsidP="00847A93">
            <w:pPr>
              <w:widowControl w:val="0"/>
              <w:spacing w:line="288" w:lineRule="auto"/>
              <w:rPr>
                <w:sz w:val="26"/>
                <w:szCs w:val="26"/>
              </w:rPr>
            </w:pPr>
            <w:r>
              <w:rPr>
                <w:sz w:val="26"/>
                <w:szCs w:val="26"/>
              </w:rPr>
              <w:t>d</w:t>
            </w:r>
            <w:r w:rsidR="00C85455">
              <w:rPr>
                <w:sz w:val="26"/>
                <w:szCs w:val="26"/>
              </w:rPr>
              <w:t>atetime</w:t>
            </w:r>
            <w:r>
              <w:rPr>
                <w:sz w:val="26"/>
                <w:szCs w:val="26"/>
              </w:rPr>
              <w:t>()</w:t>
            </w:r>
          </w:p>
        </w:tc>
        <w:tc>
          <w:tcPr>
            <w:tcW w:w="3705" w:type="dxa"/>
            <w:shd w:val="clear" w:color="auto" w:fill="auto"/>
            <w:tcMar>
              <w:top w:w="100" w:type="dxa"/>
              <w:left w:w="100" w:type="dxa"/>
              <w:bottom w:w="100" w:type="dxa"/>
              <w:right w:w="100" w:type="dxa"/>
            </w:tcMar>
          </w:tcPr>
          <w:p w14:paraId="6358D129" w14:textId="456CDF06" w:rsidR="00C85455" w:rsidRDefault="00C85455" w:rsidP="00847A93">
            <w:pPr>
              <w:widowControl w:val="0"/>
              <w:spacing w:line="288" w:lineRule="auto"/>
              <w:rPr>
                <w:sz w:val="26"/>
                <w:szCs w:val="26"/>
              </w:rPr>
            </w:pPr>
            <w:r>
              <w:rPr>
                <w:sz w:val="26"/>
                <w:szCs w:val="26"/>
              </w:rPr>
              <w:t>Ngày kết thúc</w:t>
            </w:r>
          </w:p>
        </w:tc>
      </w:tr>
      <w:tr w:rsidR="002E3CF3" w:rsidRPr="00BA2086" w14:paraId="478CEE13" w14:textId="77777777" w:rsidTr="002E3CF3">
        <w:tc>
          <w:tcPr>
            <w:tcW w:w="820" w:type="dxa"/>
            <w:shd w:val="clear" w:color="auto" w:fill="auto"/>
            <w:tcMar>
              <w:top w:w="100" w:type="dxa"/>
              <w:left w:w="100" w:type="dxa"/>
              <w:bottom w:w="100" w:type="dxa"/>
              <w:right w:w="100" w:type="dxa"/>
            </w:tcMar>
          </w:tcPr>
          <w:p w14:paraId="32ACD036" w14:textId="17632344" w:rsidR="002E3CF3" w:rsidRDefault="00E75428" w:rsidP="00847A93">
            <w:pPr>
              <w:widowControl w:val="0"/>
              <w:spacing w:line="288" w:lineRule="auto"/>
              <w:rPr>
                <w:sz w:val="26"/>
                <w:szCs w:val="26"/>
              </w:rPr>
            </w:pPr>
            <w:r>
              <w:rPr>
                <w:sz w:val="26"/>
                <w:szCs w:val="26"/>
              </w:rPr>
              <w:t>8</w:t>
            </w:r>
          </w:p>
        </w:tc>
        <w:tc>
          <w:tcPr>
            <w:tcW w:w="2274" w:type="dxa"/>
            <w:shd w:val="clear" w:color="auto" w:fill="auto"/>
            <w:tcMar>
              <w:top w:w="100" w:type="dxa"/>
              <w:left w:w="100" w:type="dxa"/>
              <w:bottom w:w="100" w:type="dxa"/>
              <w:right w:w="100" w:type="dxa"/>
            </w:tcMar>
          </w:tcPr>
          <w:p w14:paraId="2ABC70E6" w14:textId="6B21C89A" w:rsidR="002E3CF3" w:rsidRDefault="002E3CF3" w:rsidP="00847A93">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1A43F3C2" w14:textId="7C06A656" w:rsidR="002E3CF3" w:rsidRDefault="00E75428" w:rsidP="00847A93">
            <w:pPr>
              <w:widowControl w:val="0"/>
              <w:spacing w:line="288" w:lineRule="auto"/>
              <w:rPr>
                <w:sz w:val="26"/>
                <w:szCs w:val="26"/>
              </w:rPr>
            </w:pPr>
            <w:r>
              <w:rPr>
                <w:sz w:val="26"/>
                <w:szCs w:val="26"/>
              </w:rPr>
              <w:t>t</w:t>
            </w:r>
            <w:r w:rsidR="002E3CF3">
              <w:rPr>
                <w:sz w:val="26"/>
                <w:szCs w:val="26"/>
              </w:rPr>
              <w:t>inyint</w:t>
            </w:r>
            <w:r>
              <w:rPr>
                <w:sz w:val="26"/>
                <w:szCs w:val="26"/>
              </w:rPr>
              <w:t>()</w:t>
            </w:r>
          </w:p>
        </w:tc>
        <w:tc>
          <w:tcPr>
            <w:tcW w:w="3705" w:type="dxa"/>
            <w:shd w:val="clear" w:color="auto" w:fill="auto"/>
            <w:tcMar>
              <w:top w:w="100" w:type="dxa"/>
              <w:left w:w="100" w:type="dxa"/>
              <w:bottom w:w="100" w:type="dxa"/>
              <w:right w:w="100" w:type="dxa"/>
            </w:tcMar>
          </w:tcPr>
          <w:p w14:paraId="3BEB28E7" w14:textId="4521A677" w:rsidR="002E3CF3" w:rsidRDefault="002E3CF3" w:rsidP="00847A93">
            <w:pPr>
              <w:widowControl w:val="0"/>
              <w:spacing w:line="288" w:lineRule="auto"/>
              <w:rPr>
                <w:sz w:val="26"/>
                <w:szCs w:val="26"/>
              </w:rPr>
            </w:pPr>
            <w:r>
              <w:rPr>
                <w:sz w:val="26"/>
                <w:szCs w:val="26"/>
              </w:rPr>
              <w:t>Trạng thái mã giảm gái</w:t>
            </w:r>
          </w:p>
        </w:tc>
      </w:tr>
    </w:tbl>
    <w:p w14:paraId="3B720752" w14:textId="398B6349" w:rsidR="0061040B" w:rsidRPr="00156692" w:rsidRDefault="00C85455" w:rsidP="002E3CF3">
      <w:pPr>
        <w:spacing w:before="80" w:line="288" w:lineRule="auto"/>
        <w:ind w:firstLine="720"/>
        <w:jc w:val="both"/>
        <w:rPr>
          <w:sz w:val="26"/>
          <w:szCs w:val="26"/>
        </w:rPr>
      </w:pPr>
      <w:r w:rsidRPr="00FE0A8D">
        <w:rPr>
          <w:sz w:val="26"/>
          <w:szCs w:val="26"/>
        </w:rPr>
        <w:t xml:space="preserve">Lớp discount </w:t>
      </w:r>
      <w:r w:rsidR="00FE0A8D" w:rsidRPr="00FE0A8D">
        <w:rPr>
          <w:sz w:val="26"/>
          <w:szCs w:val="26"/>
        </w:rPr>
        <w:t xml:space="preserve">giúp hệ thống quản lý các chương trình khuyến mãi một cách linh hoạt một số chức năng mà bảng này hỗ trợ gồm: admin có thể thêm và cập nhật các mã giảm giá thông qua giao diện quản trị, xác định điều kiện áp dụng mã giảm giá thông qua các thuộc tính loại mã giảm giá, giá </w:t>
      </w:r>
      <w:r w:rsidR="00FE0A8D">
        <w:rPr>
          <w:sz w:val="26"/>
          <w:szCs w:val="26"/>
        </w:rPr>
        <w:t>trị tối thiểu của đơn hàng</w:t>
      </w:r>
      <w:r w:rsidR="00FE0A8D" w:rsidRPr="00FE0A8D">
        <w:rPr>
          <w:sz w:val="26"/>
          <w:szCs w:val="26"/>
        </w:rPr>
        <w:t xml:space="preserve"> đơn hàng</w:t>
      </w:r>
      <w:r w:rsidR="00FE0A8D">
        <w:rPr>
          <w:sz w:val="26"/>
          <w:szCs w:val="26"/>
        </w:rPr>
        <w:t xml:space="preserve"> </w:t>
      </w:r>
      <w:r w:rsidR="00FE0A8D" w:rsidRPr="00FE0A8D">
        <w:rPr>
          <w:sz w:val="26"/>
          <w:szCs w:val="26"/>
        </w:rPr>
        <w:t>để áp dụng, ngày bắt đầu và kết thúc của mã giảm</w:t>
      </w:r>
      <w:r w:rsidR="00FE0A8D">
        <w:rPr>
          <w:sz w:val="26"/>
          <w:szCs w:val="26"/>
        </w:rPr>
        <w:t>. Tuỳ thuộc vào loại giảm giá hệ thống sẽ tính toán giá trị giảm giá cho phù hợp với đơn hàng, việc lưu trữ thông tin chi tiết của mã giảm giá giúp hệ thống hoạt động minh bạch và linh hoạt hơn</w:t>
      </w:r>
      <w:bookmarkStart w:id="121" w:name="_Toc194359842"/>
      <w:r w:rsidR="002E3CF3">
        <w:rPr>
          <w:sz w:val="26"/>
          <w:szCs w:val="26"/>
        </w:rPr>
        <w:t>.</w:t>
      </w:r>
    </w:p>
    <w:bookmarkEnd w:id="121"/>
    <w:p w14:paraId="2132083E" w14:textId="77777777" w:rsidR="00E75428" w:rsidRDefault="00E75428" w:rsidP="00E75428">
      <w:r>
        <w:br w:type="page"/>
      </w:r>
    </w:p>
    <w:p w14:paraId="77A854D9" w14:textId="79E3549D" w:rsidR="00A0172A" w:rsidRPr="00BA2086" w:rsidRDefault="00A0172A" w:rsidP="00C82C07">
      <w:pPr>
        <w:spacing w:before="120" w:line="288" w:lineRule="auto"/>
        <w:ind w:firstLine="284"/>
        <w:outlineLvl w:val="3"/>
        <w:rPr>
          <w:b/>
          <w:sz w:val="26"/>
          <w:szCs w:val="26"/>
        </w:rPr>
      </w:pPr>
      <w:r w:rsidRPr="00BA2086">
        <w:rPr>
          <w:b/>
          <w:sz w:val="26"/>
          <w:szCs w:val="26"/>
        </w:rPr>
        <w:t>2.3.1</w:t>
      </w:r>
      <w:r w:rsidR="001103EE">
        <w:rPr>
          <w:b/>
          <w:sz w:val="26"/>
          <w:szCs w:val="26"/>
        </w:rPr>
        <w:t>6</w:t>
      </w:r>
      <w:r w:rsidRPr="00BA2086">
        <w:rPr>
          <w:b/>
          <w:sz w:val="26"/>
          <w:szCs w:val="26"/>
        </w:rPr>
        <w:t xml:space="preserve"> Lớp </w:t>
      </w:r>
      <w:r w:rsidR="0016733E">
        <w:rPr>
          <w:b/>
          <w:sz w:val="26"/>
          <w:szCs w:val="26"/>
        </w:rPr>
        <w:t>review</w:t>
      </w:r>
    </w:p>
    <w:p w14:paraId="5E7E9CC9" w14:textId="024A86DF" w:rsidR="00E27623" w:rsidRDefault="002E3CF3" w:rsidP="00E27623">
      <w:pPr>
        <w:keepNext/>
        <w:spacing w:line="288" w:lineRule="auto"/>
        <w:jc w:val="center"/>
      </w:pPr>
      <w:r w:rsidRPr="002E3CF3">
        <w:rPr>
          <w:noProof/>
        </w:rPr>
        <w:drawing>
          <wp:inline distT="0" distB="0" distL="0" distR="0" wp14:anchorId="0024D961" wp14:editId="24FBFE8E">
            <wp:extent cx="2333549" cy="2464908"/>
            <wp:effectExtent l="0" t="0" r="0" b="0"/>
            <wp:docPr id="199772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5119" name="Picture 1" descr="A screenshot of a computer&#10;&#10;AI-generated content may be incorrect."/>
                    <pic:cNvPicPr/>
                  </pic:nvPicPr>
                  <pic:blipFill>
                    <a:blip r:embed="rId43"/>
                    <a:stretch>
                      <a:fillRect/>
                    </a:stretch>
                  </pic:blipFill>
                  <pic:spPr>
                    <a:xfrm>
                      <a:off x="0" y="0"/>
                      <a:ext cx="2340538" cy="2472290"/>
                    </a:xfrm>
                    <a:prstGeom prst="rect">
                      <a:avLst/>
                    </a:prstGeom>
                  </pic:spPr>
                </pic:pic>
              </a:graphicData>
            </a:graphic>
          </wp:inline>
        </w:drawing>
      </w:r>
    </w:p>
    <w:p w14:paraId="0FCC0764" w14:textId="2D973357" w:rsidR="00A0172A" w:rsidRPr="00BA2086" w:rsidRDefault="00E27623" w:rsidP="00E27623">
      <w:pPr>
        <w:pStyle w:val="Caption"/>
        <w:rPr>
          <w:b/>
        </w:rPr>
      </w:pPr>
      <w:bookmarkStart w:id="122" w:name="_Toc196282117"/>
      <w:r>
        <w:t xml:space="preserve">Hình </w:t>
      </w:r>
      <w:fldSimple w:instr=" SEQ Hình \* ARABIC ">
        <w:r w:rsidR="00CF71CE">
          <w:rPr>
            <w:noProof/>
          </w:rPr>
          <w:t>20</w:t>
        </w:r>
      </w:fldSimple>
      <w:r w:rsidR="00A421E9">
        <w:t>.</w:t>
      </w:r>
      <w:r w:rsidR="00FC5DEC">
        <w:t xml:space="preserve"> </w:t>
      </w:r>
      <w:r w:rsidR="00FC5DEC" w:rsidRPr="00BA2086">
        <w:rPr>
          <w:bCs/>
        </w:rPr>
        <w:t xml:space="preserve">Lớp </w:t>
      </w:r>
      <w:r w:rsidR="002E3CF3">
        <w:rPr>
          <w:bCs/>
        </w:rPr>
        <w:t>review</w:t>
      </w:r>
      <w:bookmarkEnd w:id="122"/>
    </w:p>
    <w:p w14:paraId="2C16B3CA" w14:textId="1864C9B6" w:rsidR="00966582" w:rsidRDefault="00966582" w:rsidP="008302A7">
      <w:pPr>
        <w:pStyle w:val="Caption"/>
        <w:spacing w:after="0"/>
      </w:pPr>
      <w:bookmarkStart w:id="123" w:name="_Toc194359843"/>
      <w:bookmarkStart w:id="124" w:name="_Toc196289025"/>
      <w:r>
        <w:t xml:space="preserve">Bảng </w:t>
      </w:r>
      <w:fldSimple w:instr=" SEQ Bảng \* ARABIC ">
        <w:r w:rsidR="00CF71CE">
          <w:rPr>
            <w:noProof/>
          </w:rPr>
          <w:t>18</w:t>
        </w:r>
      </w:fldSimple>
      <w:r w:rsidR="00D924BE">
        <w:t>.</w:t>
      </w:r>
      <w:r w:rsidRPr="00BA2086">
        <w:t xml:space="preserve"> </w:t>
      </w:r>
      <w:r w:rsidRPr="00BA2086">
        <w:rPr>
          <w:bCs/>
        </w:rPr>
        <w:t xml:space="preserve">Mô tả thuộc tính lớp </w:t>
      </w:r>
      <w:bookmarkEnd w:id="123"/>
      <w:r w:rsidR="002E3CF3">
        <w:rPr>
          <w:bCs/>
        </w:rPr>
        <w:t>review</w:t>
      </w:r>
      <w:bookmarkEnd w:id="124"/>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A0172A" w:rsidRPr="00BA2086" w14:paraId="19B295FE" w14:textId="77777777" w:rsidTr="00847A93">
        <w:tc>
          <w:tcPr>
            <w:tcW w:w="820" w:type="dxa"/>
            <w:shd w:val="clear" w:color="auto" w:fill="auto"/>
            <w:tcMar>
              <w:top w:w="100" w:type="dxa"/>
              <w:left w:w="100" w:type="dxa"/>
              <w:bottom w:w="100" w:type="dxa"/>
              <w:right w:w="100" w:type="dxa"/>
            </w:tcMar>
          </w:tcPr>
          <w:p w14:paraId="105AF635" w14:textId="77777777" w:rsidR="00A0172A" w:rsidRPr="00BA2086" w:rsidRDefault="00A0172A"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CA41C22" w14:textId="77777777" w:rsidR="00A0172A" w:rsidRPr="00BA2086" w:rsidRDefault="00A0172A" w:rsidP="00847A93">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0ED805C4" w14:textId="77777777" w:rsidR="00A0172A" w:rsidRPr="00BA2086" w:rsidRDefault="00A0172A" w:rsidP="00847A93">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1061F9A3" w14:textId="77777777" w:rsidR="00A0172A" w:rsidRPr="00BA2086" w:rsidRDefault="00A0172A" w:rsidP="00847A93">
            <w:pPr>
              <w:widowControl w:val="0"/>
              <w:spacing w:line="288" w:lineRule="auto"/>
              <w:rPr>
                <w:b/>
                <w:sz w:val="26"/>
                <w:szCs w:val="26"/>
              </w:rPr>
            </w:pPr>
            <w:r w:rsidRPr="00BA2086">
              <w:rPr>
                <w:b/>
                <w:sz w:val="26"/>
                <w:szCs w:val="26"/>
              </w:rPr>
              <w:t>Diễn giải</w:t>
            </w:r>
          </w:p>
        </w:tc>
      </w:tr>
      <w:tr w:rsidR="00A0172A" w:rsidRPr="00BA2086" w14:paraId="0CCBFB63" w14:textId="77777777" w:rsidTr="00847A93">
        <w:tc>
          <w:tcPr>
            <w:tcW w:w="820" w:type="dxa"/>
            <w:shd w:val="clear" w:color="auto" w:fill="auto"/>
            <w:tcMar>
              <w:top w:w="100" w:type="dxa"/>
              <w:left w:w="100" w:type="dxa"/>
              <w:bottom w:w="100" w:type="dxa"/>
              <w:right w:w="100" w:type="dxa"/>
            </w:tcMar>
          </w:tcPr>
          <w:p w14:paraId="7330F874" w14:textId="77777777" w:rsidR="00A0172A" w:rsidRPr="00BA2086" w:rsidRDefault="00A0172A"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38B86969" w14:textId="77777777" w:rsidR="00A0172A" w:rsidRPr="00BA2086" w:rsidRDefault="00A0172A" w:rsidP="00847A93">
            <w:pPr>
              <w:widowControl w:val="0"/>
              <w:spacing w:line="288" w:lineRule="auto"/>
              <w:rPr>
                <w:sz w:val="26"/>
                <w:szCs w:val="26"/>
              </w:rPr>
            </w:pPr>
            <w:r w:rsidRPr="00BA2086">
              <w:rPr>
                <w:sz w:val="26"/>
                <w:szCs w:val="26"/>
              </w:rPr>
              <w:t>id</w:t>
            </w:r>
          </w:p>
        </w:tc>
        <w:tc>
          <w:tcPr>
            <w:tcW w:w="1800" w:type="dxa"/>
            <w:shd w:val="clear" w:color="auto" w:fill="auto"/>
            <w:tcMar>
              <w:top w:w="100" w:type="dxa"/>
              <w:left w:w="100" w:type="dxa"/>
              <w:bottom w:w="100" w:type="dxa"/>
              <w:right w:w="100" w:type="dxa"/>
            </w:tcMar>
          </w:tcPr>
          <w:p w14:paraId="15B0B0F2" w14:textId="2897ED60" w:rsidR="00A0172A" w:rsidRPr="00BA2086" w:rsidRDefault="004C626C" w:rsidP="00847A93">
            <w:pPr>
              <w:widowControl w:val="0"/>
              <w:spacing w:line="288" w:lineRule="auto"/>
              <w:rPr>
                <w:sz w:val="26"/>
                <w:szCs w:val="26"/>
              </w:rPr>
            </w:pPr>
            <w:r>
              <w:rPr>
                <w:sz w:val="26"/>
                <w:szCs w:val="26"/>
              </w:rPr>
              <w:t>int(11)</w:t>
            </w:r>
          </w:p>
        </w:tc>
        <w:tc>
          <w:tcPr>
            <w:tcW w:w="3225" w:type="dxa"/>
            <w:shd w:val="clear" w:color="auto" w:fill="auto"/>
            <w:tcMar>
              <w:top w:w="100" w:type="dxa"/>
              <w:left w:w="100" w:type="dxa"/>
              <w:bottom w:w="100" w:type="dxa"/>
              <w:right w:w="100" w:type="dxa"/>
            </w:tcMar>
          </w:tcPr>
          <w:p w14:paraId="3680F88D" w14:textId="6836816B" w:rsidR="00A0172A" w:rsidRPr="00BA2086" w:rsidRDefault="00A0172A" w:rsidP="00847A93">
            <w:pPr>
              <w:widowControl w:val="0"/>
              <w:spacing w:line="288" w:lineRule="auto"/>
              <w:rPr>
                <w:sz w:val="26"/>
                <w:szCs w:val="26"/>
              </w:rPr>
            </w:pPr>
            <w:r w:rsidRPr="00BA2086">
              <w:rPr>
                <w:sz w:val="26"/>
                <w:szCs w:val="26"/>
              </w:rPr>
              <w:t xml:space="preserve">Mã </w:t>
            </w:r>
            <w:r w:rsidR="00B14C53">
              <w:rPr>
                <w:sz w:val="26"/>
                <w:szCs w:val="26"/>
              </w:rPr>
              <w:t>review</w:t>
            </w:r>
          </w:p>
        </w:tc>
      </w:tr>
      <w:tr w:rsidR="00A0172A" w:rsidRPr="00BA2086" w14:paraId="3AEEC462" w14:textId="77777777" w:rsidTr="00847A93">
        <w:tc>
          <w:tcPr>
            <w:tcW w:w="820" w:type="dxa"/>
            <w:shd w:val="clear" w:color="auto" w:fill="auto"/>
            <w:tcMar>
              <w:top w:w="100" w:type="dxa"/>
              <w:left w:w="100" w:type="dxa"/>
              <w:bottom w:w="100" w:type="dxa"/>
              <w:right w:w="100" w:type="dxa"/>
            </w:tcMar>
          </w:tcPr>
          <w:p w14:paraId="0877C75B" w14:textId="77777777" w:rsidR="00A0172A" w:rsidRPr="00BA2086" w:rsidRDefault="00A0172A"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6279EFC" w14:textId="031BE4DB" w:rsidR="00A0172A" w:rsidRPr="00BA2086" w:rsidRDefault="00B14C53" w:rsidP="00847A93">
            <w:pPr>
              <w:widowControl w:val="0"/>
              <w:spacing w:line="288" w:lineRule="auto"/>
              <w:rPr>
                <w:sz w:val="26"/>
                <w:szCs w:val="26"/>
              </w:rPr>
            </w:pPr>
            <w:r>
              <w:rPr>
                <w:sz w:val="26"/>
                <w:szCs w:val="26"/>
              </w:rPr>
              <w:t>p</w:t>
            </w:r>
            <w:r w:rsidR="002E3CF3">
              <w:rPr>
                <w:sz w:val="26"/>
                <w:szCs w:val="26"/>
              </w:rPr>
              <w:t>roduct_id</w:t>
            </w:r>
          </w:p>
        </w:tc>
        <w:tc>
          <w:tcPr>
            <w:tcW w:w="1800" w:type="dxa"/>
            <w:shd w:val="clear" w:color="auto" w:fill="auto"/>
            <w:tcMar>
              <w:top w:w="100" w:type="dxa"/>
              <w:left w:w="100" w:type="dxa"/>
              <w:bottom w:w="100" w:type="dxa"/>
              <w:right w:w="100" w:type="dxa"/>
            </w:tcMar>
          </w:tcPr>
          <w:p w14:paraId="690B1AD6" w14:textId="34ABF880" w:rsidR="00A0172A" w:rsidRPr="00BA2086" w:rsidRDefault="00B14C53" w:rsidP="00847A93">
            <w:pPr>
              <w:widowControl w:val="0"/>
              <w:spacing w:line="288" w:lineRule="auto"/>
              <w:rPr>
                <w:sz w:val="26"/>
                <w:szCs w:val="26"/>
              </w:rPr>
            </w:pPr>
            <w:r>
              <w:rPr>
                <w:sz w:val="26"/>
                <w:szCs w:val="26"/>
              </w:rPr>
              <w:t>bigint</w:t>
            </w:r>
            <w:r w:rsidR="004C626C">
              <w:rPr>
                <w:sz w:val="26"/>
                <w:szCs w:val="26"/>
              </w:rPr>
              <w:t>()</w:t>
            </w:r>
          </w:p>
        </w:tc>
        <w:tc>
          <w:tcPr>
            <w:tcW w:w="3225" w:type="dxa"/>
            <w:shd w:val="clear" w:color="auto" w:fill="auto"/>
            <w:tcMar>
              <w:top w:w="100" w:type="dxa"/>
              <w:left w:w="100" w:type="dxa"/>
              <w:bottom w:w="100" w:type="dxa"/>
              <w:right w:w="100" w:type="dxa"/>
            </w:tcMar>
          </w:tcPr>
          <w:p w14:paraId="6A117628" w14:textId="50679DC3" w:rsidR="00A0172A" w:rsidRPr="00BA2086" w:rsidRDefault="004C626C" w:rsidP="00847A93">
            <w:pPr>
              <w:widowControl w:val="0"/>
              <w:spacing w:line="288" w:lineRule="auto"/>
              <w:rPr>
                <w:sz w:val="26"/>
                <w:szCs w:val="26"/>
              </w:rPr>
            </w:pPr>
            <w:r>
              <w:rPr>
                <w:sz w:val="26"/>
                <w:szCs w:val="26"/>
              </w:rPr>
              <w:t>ID của sản phẩm</w:t>
            </w:r>
          </w:p>
        </w:tc>
      </w:tr>
      <w:tr w:rsidR="00A0172A" w:rsidRPr="00BA2086" w14:paraId="308D6E76" w14:textId="77777777" w:rsidTr="00847A93">
        <w:tc>
          <w:tcPr>
            <w:tcW w:w="820" w:type="dxa"/>
            <w:shd w:val="clear" w:color="auto" w:fill="auto"/>
            <w:tcMar>
              <w:top w:w="100" w:type="dxa"/>
              <w:left w:w="100" w:type="dxa"/>
              <w:bottom w:w="100" w:type="dxa"/>
              <w:right w:w="100" w:type="dxa"/>
            </w:tcMar>
          </w:tcPr>
          <w:p w14:paraId="74F0B3FF" w14:textId="77777777" w:rsidR="00A0172A" w:rsidRPr="00BA2086" w:rsidRDefault="00A0172A"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1363A04" w14:textId="5DA141B2" w:rsidR="00A0172A" w:rsidRPr="00BA2086" w:rsidRDefault="00B14C53" w:rsidP="00847A93">
            <w:pPr>
              <w:widowControl w:val="0"/>
              <w:spacing w:line="288" w:lineRule="auto"/>
              <w:rPr>
                <w:sz w:val="26"/>
                <w:szCs w:val="26"/>
              </w:rPr>
            </w:pPr>
            <w:r>
              <w:rPr>
                <w:sz w:val="26"/>
                <w:szCs w:val="26"/>
              </w:rPr>
              <w:t>u</w:t>
            </w:r>
            <w:r w:rsidR="002E3CF3">
              <w:rPr>
                <w:sz w:val="26"/>
                <w:szCs w:val="26"/>
              </w:rPr>
              <w:t>ser_id</w:t>
            </w:r>
          </w:p>
        </w:tc>
        <w:tc>
          <w:tcPr>
            <w:tcW w:w="1800" w:type="dxa"/>
            <w:shd w:val="clear" w:color="auto" w:fill="auto"/>
            <w:tcMar>
              <w:top w:w="100" w:type="dxa"/>
              <w:left w:w="100" w:type="dxa"/>
              <w:bottom w:w="100" w:type="dxa"/>
              <w:right w:w="100" w:type="dxa"/>
            </w:tcMar>
          </w:tcPr>
          <w:p w14:paraId="285C9960" w14:textId="058FEB4F" w:rsidR="00A0172A" w:rsidRPr="00BA2086" w:rsidRDefault="00B14C53" w:rsidP="00847A93">
            <w:pPr>
              <w:widowControl w:val="0"/>
              <w:spacing w:line="288" w:lineRule="auto"/>
              <w:rPr>
                <w:sz w:val="26"/>
                <w:szCs w:val="26"/>
              </w:rPr>
            </w:pPr>
            <w:r>
              <w:rPr>
                <w:sz w:val="26"/>
                <w:szCs w:val="26"/>
              </w:rPr>
              <w:t>int</w:t>
            </w:r>
            <w:r w:rsidR="004C626C">
              <w:rPr>
                <w:sz w:val="26"/>
                <w:szCs w:val="26"/>
              </w:rPr>
              <w:t>(11)</w:t>
            </w:r>
          </w:p>
        </w:tc>
        <w:tc>
          <w:tcPr>
            <w:tcW w:w="3225" w:type="dxa"/>
            <w:shd w:val="clear" w:color="auto" w:fill="auto"/>
            <w:tcMar>
              <w:top w:w="100" w:type="dxa"/>
              <w:left w:w="100" w:type="dxa"/>
              <w:bottom w:w="100" w:type="dxa"/>
              <w:right w:w="100" w:type="dxa"/>
            </w:tcMar>
          </w:tcPr>
          <w:p w14:paraId="0374BD43" w14:textId="16CA9B40" w:rsidR="00A0172A" w:rsidRPr="00BA2086" w:rsidRDefault="00B14C53" w:rsidP="00847A93">
            <w:pPr>
              <w:widowControl w:val="0"/>
              <w:spacing w:line="288" w:lineRule="auto"/>
              <w:rPr>
                <w:sz w:val="26"/>
                <w:szCs w:val="26"/>
              </w:rPr>
            </w:pPr>
            <w:r>
              <w:rPr>
                <w:sz w:val="26"/>
                <w:szCs w:val="26"/>
              </w:rPr>
              <w:t>Mã người dùng</w:t>
            </w:r>
          </w:p>
        </w:tc>
      </w:tr>
      <w:tr w:rsidR="00A0172A" w:rsidRPr="00BA2086" w14:paraId="739248F2" w14:textId="77777777" w:rsidTr="00847A93">
        <w:tc>
          <w:tcPr>
            <w:tcW w:w="820" w:type="dxa"/>
            <w:shd w:val="clear" w:color="auto" w:fill="auto"/>
            <w:tcMar>
              <w:top w:w="100" w:type="dxa"/>
              <w:left w:w="100" w:type="dxa"/>
              <w:bottom w:w="100" w:type="dxa"/>
              <w:right w:w="100" w:type="dxa"/>
            </w:tcMar>
          </w:tcPr>
          <w:p w14:paraId="3CD36468" w14:textId="77777777" w:rsidR="00A0172A" w:rsidRPr="00BA2086" w:rsidRDefault="00A0172A" w:rsidP="00847A93">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14BFC4D2" w14:textId="5A9113E7" w:rsidR="00A0172A" w:rsidRPr="00BA2086" w:rsidRDefault="002E3CF3" w:rsidP="00847A93">
            <w:pPr>
              <w:widowControl w:val="0"/>
              <w:spacing w:line="288" w:lineRule="auto"/>
              <w:rPr>
                <w:sz w:val="26"/>
                <w:szCs w:val="26"/>
              </w:rPr>
            </w:pPr>
            <w:r>
              <w:rPr>
                <w:sz w:val="26"/>
                <w:szCs w:val="26"/>
              </w:rPr>
              <w:t>rating</w:t>
            </w:r>
          </w:p>
        </w:tc>
        <w:tc>
          <w:tcPr>
            <w:tcW w:w="1800" w:type="dxa"/>
            <w:shd w:val="clear" w:color="auto" w:fill="auto"/>
            <w:tcMar>
              <w:top w:w="100" w:type="dxa"/>
              <w:left w:w="100" w:type="dxa"/>
              <w:bottom w:w="100" w:type="dxa"/>
              <w:right w:w="100" w:type="dxa"/>
            </w:tcMar>
          </w:tcPr>
          <w:p w14:paraId="1BEE7A5E" w14:textId="380BDCD8" w:rsidR="00A0172A" w:rsidRPr="00BA2086" w:rsidRDefault="008525BB" w:rsidP="00847A93">
            <w:pPr>
              <w:widowControl w:val="0"/>
              <w:spacing w:line="288" w:lineRule="auto"/>
              <w:rPr>
                <w:sz w:val="26"/>
                <w:szCs w:val="26"/>
              </w:rPr>
            </w:pPr>
            <w:r>
              <w:rPr>
                <w:sz w:val="26"/>
                <w:szCs w:val="26"/>
              </w:rPr>
              <w:t>t</w:t>
            </w:r>
            <w:r w:rsidR="00B14C53">
              <w:rPr>
                <w:sz w:val="26"/>
                <w:szCs w:val="26"/>
              </w:rPr>
              <w:t>inyint</w:t>
            </w:r>
            <w:r>
              <w:rPr>
                <w:sz w:val="26"/>
                <w:szCs w:val="26"/>
              </w:rPr>
              <w:t>()</w:t>
            </w:r>
          </w:p>
        </w:tc>
        <w:tc>
          <w:tcPr>
            <w:tcW w:w="3225" w:type="dxa"/>
            <w:shd w:val="clear" w:color="auto" w:fill="auto"/>
            <w:tcMar>
              <w:top w:w="100" w:type="dxa"/>
              <w:left w:w="100" w:type="dxa"/>
              <w:bottom w:w="100" w:type="dxa"/>
              <w:right w:w="100" w:type="dxa"/>
            </w:tcMar>
          </w:tcPr>
          <w:p w14:paraId="26D925F7" w14:textId="3FBAE3D7" w:rsidR="00A0172A" w:rsidRPr="00BA2086" w:rsidRDefault="00B14C53" w:rsidP="00847A93">
            <w:pPr>
              <w:widowControl w:val="0"/>
              <w:spacing w:line="288" w:lineRule="auto"/>
              <w:rPr>
                <w:sz w:val="26"/>
                <w:szCs w:val="26"/>
              </w:rPr>
            </w:pPr>
            <w:r>
              <w:rPr>
                <w:sz w:val="26"/>
                <w:szCs w:val="26"/>
              </w:rPr>
              <w:t>Điểm đánh giá</w:t>
            </w:r>
          </w:p>
        </w:tc>
      </w:tr>
      <w:tr w:rsidR="00A0172A" w:rsidRPr="00BA2086" w14:paraId="1414A064" w14:textId="77777777" w:rsidTr="00847A93">
        <w:tc>
          <w:tcPr>
            <w:tcW w:w="820" w:type="dxa"/>
            <w:shd w:val="clear" w:color="auto" w:fill="auto"/>
            <w:tcMar>
              <w:top w:w="100" w:type="dxa"/>
              <w:left w:w="100" w:type="dxa"/>
              <w:bottom w:w="100" w:type="dxa"/>
              <w:right w:w="100" w:type="dxa"/>
            </w:tcMar>
          </w:tcPr>
          <w:p w14:paraId="4E057269" w14:textId="77777777" w:rsidR="00A0172A" w:rsidRPr="00BA2086" w:rsidRDefault="00A0172A" w:rsidP="00847A93">
            <w:pPr>
              <w:widowControl w:val="0"/>
              <w:spacing w:line="288" w:lineRule="auto"/>
              <w:rPr>
                <w:sz w:val="26"/>
                <w:szCs w:val="26"/>
              </w:rPr>
            </w:pPr>
            <w:r w:rsidRPr="00BA2086">
              <w:rPr>
                <w:sz w:val="26"/>
                <w:szCs w:val="26"/>
              </w:rPr>
              <w:t>8</w:t>
            </w:r>
          </w:p>
        </w:tc>
        <w:tc>
          <w:tcPr>
            <w:tcW w:w="2655" w:type="dxa"/>
            <w:shd w:val="clear" w:color="auto" w:fill="auto"/>
            <w:tcMar>
              <w:top w:w="100" w:type="dxa"/>
              <w:left w:w="100" w:type="dxa"/>
              <w:bottom w:w="100" w:type="dxa"/>
              <w:right w:w="100" w:type="dxa"/>
            </w:tcMar>
          </w:tcPr>
          <w:p w14:paraId="420301C8" w14:textId="68AFDB27" w:rsidR="00A0172A" w:rsidRPr="00BA2086" w:rsidRDefault="002E3CF3" w:rsidP="00847A93">
            <w:pPr>
              <w:widowControl w:val="0"/>
              <w:spacing w:line="288" w:lineRule="auto"/>
              <w:rPr>
                <w:sz w:val="26"/>
                <w:szCs w:val="26"/>
              </w:rPr>
            </w:pPr>
            <w:r>
              <w:rPr>
                <w:sz w:val="26"/>
                <w:szCs w:val="26"/>
              </w:rPr>
              <w:t>comment</w:t>
            </w:r>
          </w:p>
        </w:tc>
        <w:tc>
          <w:tcPr>
            <w:tcW w:w="1800" w:type="dxa"/>
            <w:shd w:val="clear" w:color="auto" w:fill="auto"/>
            <w:tcMar>
              <w:top w:w="100" w:type="dxa"/>
              <w:left w:w="100" w:type="dxa"/>
              <w:bottom w:w="100" w:type="dxa"/>
              <w:right w:w="100" w:type="dxa"/>
            </w:tcMar>
          </w:tcPr>
          <w:p w14:paraId="0868351E" w14:textId="0A0C9EED" w:rsidR="00A0172A" w:rsidRPr="00BA2086" w:rsidRDefault="008525BB" w:rsidP="00847A93">
            <w:pPr>
              <w:widowControl w:val="0"/>
              <w:spacing w:line="288" w:lineRule="auto"/>
              <w:rPr>
                <w:sz w:val="26"/>
                <w:szCs w:val="26"/>
              </w:rPr>
            </w:pPr>
            <w:r>
              <w:rPr>
                <w:sz w:val="26"/>
                <w:szCs w:val="26"/>
              </w:rPr>
              <w:t>t</w:t>
            </w:r>
            <w:r w:rsidR="00B14C53">
              <w:rPr>
                <w:sz w:val="26"/>
                <w:szCs w:val="26"/>
              </w:rPr>
              <w:t>ext</w:t>
            </w:r>
            <w:r>
              <w:rPr>
                <w:sz w:val="26"/>
                <w:szCs w:val="26"/>
              </w:rPr>
              <w:t>()</w:t>
            </w:r>
          </w:p>
        </w:tc>
        <w:tc>
          <w:tcPr>
            <w:tcW w:w="3225" w:type="dxa"/>
            <w:shd w:val="clear" w:color="auto" w:fill="auto"/>
            <w:tcMar>
              <w:top w:w="100" w:type="dxa"/>
              <w:left w:w="100" w:type="dxa"/>
              <w:bottom w:w="100" w:type="dxa"/>
              <w:right w:w="100" w:type="dxa"/>
            </w:tcMar>
          </w:tcPr>
          <w:p w14:paraId="20CA831D" w14:textId="77777777" w:rsidR="00A0172A" w:rsidRPr="00BA2086" w:rsidRDefault="00A0172A" w:rsidP="00847A93">
            <w:pPr>
              <w:widowControl w:val="0"/>
              <w:spacing w:line="288" w:lineRule="auto"/>
              <w:rPr>
                <w:sz w:val="26"/>
                <w:szCs w:val="26"/>
              </w:rPr>
            </w:pPr>
            <w:r w:rsidRPr="00BA2086">
              <w:rPr>
                <w:sz w:val="26"/>
                <w:szCs w:val="26"/>
              </w:rPr>
              <w:t>Trạng thái của comment</w:t>
            </w:r>
          </w:p>
        </w:tc>
      </w:tr>
      <w:tr w:rsidR="00A0172A" w:rsidRPr="00BA2086" w14:paraId="21CBA0B6" w14:textId="77777777" w:rsidTr="00847A93">
        <w:tc>
          <w:tcPr>
            <w:tcW w:w="820" w:type="dxa"/>
            <w:shd w:val="clear" w:color="auto" w:fill="auto"/>
            <w:tcMar>
              <w:top w:w="100" w:type="dxa"/>
              <w:left w:w="100" w:type="dxa"/>
              <w:bottom w:w="100" w:type="dxa"/>
              <w:right w:w="100" w:type="dxa"/>
            </w:tcMar>
          </w:tcPr>
          <w:p w14:paraId="7659E049" w14:textId="77777777" w:rsidR="00A0172A" w:rsidRPr="00BA2086" w:rsidRDefault="00A0172A" w:rsidP="00847A93">
            <w:pPr>
              <w:widowControl w:val="0"/>
              <w:spacing w:line="288" w:lineRule="auto"/>
              <w:rPr>
                <w:sz w:val="26"/>
                <w:szCs w:val="26"/>
              </w:rPr>
            </w:pPr>
            <w:r w:rsidRPr="00BA2086">
              <w:rPr>
                <w:sz w:val="26"/>
                <w:szCs w:val="26"/>
              </w:rPr>
              <w:t>9</w:t>
            </w:r>
          </w:p>
        </w:tc>
        <w:tc>
          <w:tcPr>
            <w:tcW w:w="2655" w:type="dxa"/>
            <w:shd w:val="clear" w:color="auto" w:fill="auto"/>
            <w:tcMar>
              <w:top w:w="100" w:type="dxa"/>
              <w:left w:w="100" w:type="dxa"/>
              <w:bottom w:w="100" w:type="dxa"/>
              <w:right w:w="100" w:type="dxa"/>
            </w:tcMar>
          </w:tcPr>
          <w:p w14:paraId="70FE470E" w14:textId="16DA4BA1" w:rsidR="00A0172A" w:rsidRPr="00BA2086" w:rsidRDefault="00B14C53" w:rsidP="00847A93">
            <w:pPr>
              <w:widowControl w:val="0"/>
              <w:spacing w:line="288" w:lineRule="auto"/>
              <w:rPr>
                <w:sz w:val="26"/>
                <w:szCs w:val="26"/>
              </w:rPr>
            </w:pPr>
            <w:r>
              <w:rPr>
                <w:sz w:val="26"/>
                <w:szCs w:val="26"/>
              </w:rPr>
              <w:t>created_at</w:t>
            </w:r>
          </w:p>
        </w:tc>
        <w:tc>
          <w:tcPr>
            <w:tcW w:w="1800" w:type="dxa"/>
            <w:shd w:val="clear" w:color="auto" w:fill="auto"/>
            <w:tcMar>
              <w:top w:w="100" w:type="dxa"/>
              <w:left w:w="100" w:type="dxa"/>
              <w:bottom w:w="100" w:type="dxa"/>
              <w:right w:w="100" w:type="dxa"/>
            </w:tcMar>
          </w:tcPr>
          <w:p w14:paraId="65F8CBB6" w14:textId="70F8EAB8" w:rsidR="00A0172A" w:rsidRPr="00BA2086" w:rsidRDefault="008525BB" w:rsidP="00847A93">
            <w:pPr>
              <w:widowControl w:val="0"/>
              <w:spacing w:line="288" w:lineRule="auto"/>
              <w:rPr>
                <w:sz w:val="26"/>
                <w:szCs w:val="26"/>
              </w:rPr>
            </w:pPr>
            <w:r>
              <w:rPr>
                <w:sz w:val="26"/>
                <w:szCs w:val="26"/>
              </w:rPr>
              <w:t>d</w:t>
            </w:r>
            <w:r w:rsidR="00B14C53">
              <w:rPr>
                <w:sz w:val="26"/>
                <w:szCs w:val="26"/>
              </w:rPr>
              <w:t>atetime</w:t>
            </w:r>
            <w:r>
              <w:rPr>
                <w:sz w:val="26"/>
                <w:szCs w:val="26"/>
              </w:rPr>
              <w:t>()</w:t>
            </w:r>
          </w:p>
        </w:tc>
        <w:tc>
          <w:tcPr>
            <w:tcW w:w="3225" w:type="dxa"/>
            <w:shd w:val="clear" w:color="auto" w:fill="auto"/>
            <w:tcMar>
              <w:top w:w="100" w:type="dxa"/>
              <w:left w:w="100" w:type="dxa"/>
              <w:bottom w:w="100" w:type="dxa"/>
              <w:right w:w="100" w:type="dxa"/>
            </w:tcMar>
          </w:tcPr>
          <w:p w14:paraId="14ABE70D" w14:textId="225D5F11" w:rsidR="00A0172A" w:rsidRPr="00BA2086" w:rsidRDefault="00B14C53" w:rsidP="00847A93">
            <w:pPr>
              <w:widowControl w:val="0"/>
              <w:spacing w:line="288" w:lineRule="auto"/>
              <w:rPr>
                <w:sz w:val="26"/>
                <w:szCs w:val="26"/>
              </w:rPr>
            </w:pPr>
            <w:r>
              <w:rPr>
                <w:sz w:val="26"/>
                <w:szCs w:val="26"/>
              </w:rPr>
              <w:t>Ngày đánh giá</w:t>
            </w:r>
          </w:p>
        </w:tc>
      </w:tr>
      <w:tr w:rsidR="00A0172A" w:rsidRPr="00BA2086" w14:paraId="53CCEEDA" w14:textId="77777777" w:rsidTr="00847A93">
        <w:tc>
          <w:tcPr>
            <w:tcW w:w="820" w:type="dxa"/>
            <w:shd w:val="clear" w:color="auto" w:fill="auto"/>
            <w:tcMar>
              <w:top w:w="100" w:type="dxa"/>
              <w:left w:w="100" w:type="dxa"/>
              <w:bottom w:w="100" w:type="dxa"/>
              <w:right w:w="100" w:type="dxa"/>
            </w:tcMar>
          </w:tcPr>
          <w:p w14:paraId="1BE1286E" w14:textId="77777777" w:rsidR="00A0172A" w:rsidRPr="00BA2086" w:rsidRDefault="00A0172A" w:rsidP="00847A93">
            <w:pPr>
              <w:widowControl w:val="0"/>
              <w:spacing w:line="288" w:lineRule="auto"/>
              <w:rPr>
                <w:sz w:val="26"/>
                <w:szCs w:val="26"/>
              </w:rPr>
            </w:pPr>
            <w:r w:rsidRPr="00BA2086">
              <w:rPr>
                <w:sz w:val="26"/>
                <w:szCs w:val="26"/>
              </w:rPr>
              <w:t>10</w:t>
            </w:r>
          </w:p>
        </w:tc>
        <w:tc>
          <w:tcPr>
            <w:tcW w:w="2655" w:type="dxa"/>
            <w:shd w:val="clear" w:color="auto" w:fill="auto"/>
            <w:tcMar>
              <w:top w:w="100" w:type="dxa"/>
              <w:left w:w="100" w:type="dxa"/>
              <w:bottom w:w="100" w:type="dxa"/>
              <w:right w:w="100" w:type="dxa"/>
            </w:tcMar>
          </w:tcPr>
          <w:p w14:paraId="27D8D449" w14:textId="02A1F1A0" w:rsidR="00A0172A" w:rsidRPr="00BA2086" w:rsidRDefault="00B14C53" w:rsidP="00847A93">
            <w:pPr>
              <w:widowControl w:val="0"/>
              <w:spacing w:line="288" w:lineRule="auto"/>
              <w:rPr>
                <w:sz w:val="26"/>
                <w:szCs w:val="26"/>
              </w:rPr>
            </w:pPr>
            <w:r>
              <w:rPr>
                <w:sz w:val="26"/>
                <w:szCs w:val="26"/>
              </w:rPr>
              <w:t>updated_at</w:t>
            </w:r>
          </w:p>
        </w:tc>
        <w:tc>
          <w:tcPr>
            <w:tcW w:w="1800" w:type="dxa"/>
            <w:shd w:val="clear" w:color="auto" w:fill="auto"/>
            <w:tcMar>
              <w:top w:w="100" w:type="dxa"/>
              <w:left w:w="100" w:type="dxa"/>
              <w:bottom w:w="100" w:type="dxa"/>
              <w:right w:w="100" w:type="dxa"/>
            </w:tcMar>
          </w:tcPr>
          <w:p w14:paraId="4454C392" w14:textId="665B1E89" w:rsidR="00A0172A" w:rsidRPr="00BA2086" w:rsidRDefault="008525BB" w:rsidP="00847A93">
            <w:pPr>
              <w:widowControl w:val="0"/>
              <w:spacing w:line="288" w:lineRule="auto"/>
              <w:rPr>
                <w:sz w:val="26"/>
                <w:szCs w:val="26"/>
              </w:rPr>
            </w:pPr>
            <w:r>
              <w:rPr>
                <w:sz w:val="26"/>
                <w:szCs w:val="26"/>
              </w:rPr>
              <w:t>d</w:t>
            </w:r>
            <w:r w:rsidR="00B14C53">
              <w:rPr>
                <w:sz w:val="26"/>
                <w:szCs w:val="26"/>
              </w:rPr>
              <w:t>atetime</w:t>
            </w:r>
            <w:r>
              <w:rPr>
                <w:sz w:val="26"/>
                <w:szCs w:val="26"/>
              </w:rPr>
              <w:t>()</w:t>
            </w:r>
          </w:p>
        </w:tc>
        <w:tc>
          <w:tcPr>
            <w:tcW w:w="3225" w:type="dxa"/>
            <w:shd w:val="clear" w:color="auto" w:fill="auto"/>
            <w:tcMar>
              <w:top w:w="100" w:type="dxa"/>
              <w:left w:w="100" w:type="dxa"/>
              <w:bottom w:w="100" w:type="dxa"/>
              <w:right w:w="100" w:type="dxa"/>
            </w:tcMar>
          </w:tcPr>
          <w:p w14:paraId="02DF83B8" w14:textId="62D1DB46" w:rsidR="00A0172A" w:rsidRPr="00BA2086" w:rsidRDefault="00A0172A" w:rsidP="00847A93">
            <w:pPr>
              <w:widowControl w:val="0"/>
              <w:spacing w:line="288" w:lineRule="auto"/>
              <w:rPr>
                <w:sz w:val="26"/>
                <w:szCs w:val="26"/>
              </w:rPr>
            </w:pPr>
            <w:r w:rsidRPr="00BA2086">
              <w:rPr>
                <w:sz w:val="26"/>
                <w:szCs w:val="26"/>
              </w:rPr>
              <w:t xml:space="preserve">Ngày </w:t>
            </w:r>
            <w:r w:rsidR="00B14C53">
              <w:rPr>
                <w:sz w:val="26"/>
                <w:szCs w:val="26"/>
              </w:rPr>
              <w:t>cập nhật</w:t>
            </w:r>
          </w:p>
        </w:tc>
      </w:tr>
      <w:tr w:rsidR="00B14C53" w:rsidRPr="00BA2086" w14:paraId="74653753" w14:textId="77777777" w:rsidTr="00847A93">
        <w:tc>
          <w:tcPr>
            <w:tcW w:w="820" w:type="dxa"/>
            <w:shd w:val="clear" w:color="auto" w:fill="auto"/>
            <w:tcMar>
              <w:top w:w="100" w:type="dxa"/>
              <w:left w:w="100" w:type="dxa"/>
              <w:bottom w:w="100" w:type="dxa"/>
              <w:right w:w="100" w:type="dxa"/>
            </w:tcMar>
          </w:tcPr>
          <w:p w14:paraId="1BCA504D" w14:textId="5DEEEC1E" w:rsidR="00B14C53" w:rsidRPr="00BA2086" w:rsidRDefault="00B14C53" w:rsidP="00847A93">
            <w:pPr>
              <w:widowControl w:val="0"/>
              <w:spacing w:line="288" w:lineRule="auto"/>
              <w:rPr>
                <w:sz w:val="26"/>
                <w:szCs w:val="26"/>
              </w:rPr>
            </w:pPr>
            <w:r>
              <w:rPr>
                <w:sz w:val="26"/>
                <w:szCs w:val="26"/>
              </w:rPr>
              <w:t>11</w:t>
            </w:r>
          </w:p>
        </w:tc>
        <w:tc>
          <w:tcPr>
            <w:tcW w:w="2655" w:type="dxa"/>
            <w:shd w:val="clear" w:color="auto" w:fill="auto"/>
            <w:tcMar>
              <w:top w:w="100" w:type="dxa"/>
              <w:left w:w="100" w:type="dxa"/>
              <w:bottom w:w="100" w:type="dxa"/>
              <w:right w:w="100" w:type="dxa"/>
            </w:tcMar>
          </w:tcPr>
          <w:p w14:paraId="3B774D99" w14:textId="57FE7A34" w:rsidR="00B14C53" w:rsidRDefault="00B14C53" w:rsidP="00847A93">
            <w:pPr>
              <w:widowControl w:val="0"/>
              <w:spacing w:line="288" w:lineRule="auto"/>
              <w:rPr>
                <w:sz w:val="26"/>
                <w:szCs w:val="26"/>
              </w:rPr>
            </w:pPr>
            <w:r>
              <w:rPr>
                <w:sz w:val="26"/>
                <w:szCs w:val="26"/>
              </w:rPr>
              <w:t>is_active</w:t>
            </w:r>
          </w:p>
        </w:tc>
        <w:tc>
          <w:tcPr>
            <w:tcW w:w="1800" w:type="dxa"/>
            <w:shd w:val="clear" w:color="auto" w:fill="auto"/>
            <w:tcMar>
              <w:top w:w="100" w:type="dxa"/>
              <w:left w:w="100" w:type="dxa"/>
              <w:bottom w:w="100" w:type="dxa"/>
              <w:right w:w="100" w:type="dxa"/>
            </w:tcMar>
          </w:tcPr>
          <w:p w14:paraId="6AE8C630" w14:textId="0452DDFA" w:rsidR="00B14C53" w:rsidRPr="00BA2086" w:rsidRDefault="008525BB" w:rsidP="00847A93">
            <w:pPr>
              <w:widowControl w:val="0"/>
              <w:spacing w:line="288" w:lineRule="auto"/>
              <w:rPr>
                <w:sz w:val="26"/>
                <w:szCs w:val="26"/>
              </w:rPr>
            </w:pPr>
            <w:r>
              <w:rPr>
                <w:sz w:val="26"/>
                <w:szCs w:val="26"/>
              </w:rPr>
              <w:t>t</w:t>
            </w:r>
            <w:r w:rsidR="00B14C53" w:rsidRPr="00B14C53">
              <w:rPr>
                <w:sz w:val="26"/>
                <w:szCs w:val="26"/>
              </w:rPr>
              <w:t>inyint</w:t>
            </w:r>
            <w:r>
              <w:rPr>
                <w:sz w:val="26"/>
                <w:szCs w:val="26"/>
              </w:rPr>
              <w:t>()</w:t>
            </w:r>
          </w:p>
        </w:tc>
        <w:tc>
          <w:tcPr>
            <w:tcW w:w="3225" w:type="dxa"/>
            <w:shd w:val="clear" w:color="auto" w:fill="auto"/>
            <w:tcMar>
              <w:top w:w="100" w:type="dxa"/>
              <w:left w:w="100" w:type="dxa"/>
              <w:bottom w:w="100" w:type="dxa"/>
              <w:right w:w="100" w:type="dxa"/>
            </w:tcMar>
          </w:tcPr>
          <w:p w14:paraId="7F0816F2" w14:textId="6BB0A17B" w:rsidR="00B14C53" w:rsidRPr="00BA2086" w:rsidRDefault="00B14C53" w:rsidP="00847A93">
            <w:pPr>
              <w:widowControl w:val="0"/>
              <w:spacing w:line="288" w:lineRule="auto"/>
              <w:rPr>
                <w:sz w:val="26"/>
                <w:szCs w:val="26"/>
              </w:rPr>
            </w:pPr>
            <w:r>
              <w:rPr>
                <w:sz w:val="26"/>
                <w:szCs w:val="26"/>
              </w:rPr>
              <w:t>Trạng thái đánh giá</w:t>
            </w:r>
          </w:p>
        </w:tc>
      </w:tr>
    </w:tbl>
    <w:p w14:paraId="73769799" w14:textId="77777777" w:rsidR="005E67DB" w:rsidRDefault="005E67DB" w:rsidP="00A0172A"/>
    <w:p w14:paraId="47132D18" w14:textId="396755C1" w:rsidR="0016733E" w:rsidRPr="005D73D2" w:rsidRDefault="005D73D2" w:rsidP="005D73D2">
      <w:pPr>
        <w:jc w:val="both"/>
        <w:rPr>
          <w:sz w:val="26"/>
          <w:szCs w:val="26"/>
        </w:rPr>
      </w:pPr>
      <w:r>
        <w:tab/>
      </w:r>
      <w:r w:rsidRPr="005D73D2">
        <w:rPr>
          <w:sz w:val="26"/>
          <w:szCs w:val="26"/>
        </w:rPr>
        <w:t>Để góp phần tăng sự tin tưởng của khách hàng, hệ thống cung cấp cho khách hàng</w:t>
      </w:r>
      <w:r w:rsidR="0016733E">
        <w:rPr>
          <w:sz w:val="26"/>
          <w:szCs w:val="26"/>
        </w:rPr>
        <w:t xml:space="preserve"> chức năng đánh giá sản phẩm, chức năng này chỉ xuất hiện nếu khách hàng đã mua sản phẩm thành công</w:t>
      </w:r>
      <w:r w:rsidRPr="005D73D2">
        <w:rPr>
          <w:sz w:val="26"/>
          <w:szCs w:val="26"/>
        </w:rPr>
        <w:t>. Tại đây khách hàng có thể nêu lên những suy nghĩ, cảm nghĩ, mặt tốt và trái của sản phẩm</w:t>
      </w:r>
      <w:r>
        <w:rPr>
          <w:sz w:val="26"/>
          <w:szCs w:val="26"/>
        </w:rPr>
        <w:t>, từ đó cửa hàng có thể đưa ra những chiến lược kinh doanh mới trên sản phẩm đó hoặc cải thiện những mặt chưa tốt của sản phẩm.</w:t>
      </w:r>
      <w:r w:rsidR="0016733E">
        <w:rPr>
          <w:sz w:val="26"/>
          <w:szCs w:val="26"/>
        </w:rPr>
        <w:t xml:space="preserve"> Hệ thống cung cấp cho người quản trị viên chức năng kiểm duyệt đánh giá và trả lời đánh giá sản phẩm để góp phần tăng thêm tương tác với khách hàng.</w:t>
      </w:r>
    </w:p>
    <w:p w14:paraId="26378D3C" w14:textId="77777777" w:rsidR="005D73D2" w:rsidRDefault="005D73D2" w:rsidP="005D73D2">
      <w:r>
        <w:br w:type="page"/>
      </w:r>
    </w:p>
    <w:p w14:paraId="65CD0CFB" w14:textId="425A889B" w:rsidR="002E0237" w:rsidRDefault="00C36084" w:rsidP="00820C0E">
      <w:pPr>
        <w:spacing w:before="120" w:line="288" w:lineRule="auto"/>
        <w:outlineLvl w:val="3"/>
        <w:rPr>
          <w:b/>
          <w:sz w:val="26"/>
          <w:szCs w:val="26"/>
        </w:rPr>
      </w:pPr>
      <w:r w:rsidRPr="00BA2086">
        <w:rPr>
          <w:b/>
          <w:sz w:val="26"/>
          <w:szCs w:val="26"/>
        </w:rPr>
        <w:t>2.3.</w:t>
      </w:r>
      <w:r w:rsidR="006A0021">
        <w:rPr>
          <w:b/>
          <w:sz w:val="26"/>
          <w:szCs w:val="26"/>
        </w:rPr>
        <w:t>1</w:t>
      </w:r>
      <w:r w:rsidR="001103EE">
        <w:rPr>
          <w:b/>
          <w:sz w:val="26"/>
          <w:szCs w:val="26"/>
        </w:rPr>
        <w:t>7</w:t>
      </w:r>
      <w:r w:rsidRPr="00BA2086">
        <w:rPr>
          <w:b/>
          <w:sz w:val="26"/>
          <w:szCs w:val="26"/>
        </w:rPr>
        <w:t xml:space="preserve"> Lớp slider</w:t>
      </w:r>
      <w:r w:rsidR="00DE64D9">
        <w:rPr>
          <w:b/>
          <w:sz w:val="26"/>
          <w:szCs w:val="26"/>
        </w:rPr>
        <w:t>s</w:t>
      </w:r>
    </w:p>
    <w:p w14:paraId="6E2C67C8" w14:textId="3A0D9067" w:rsidR="00E27623" w:rsidRDefault="007C64BF" w:rsidP="00E27623">
      <w:pPr>
        <w:keepNext/>
        <w:spacing w:line="288" w:lineRule="auto"/>
        <w:jc w:val="center"/>
      </w:pPr>
      <w:r w:rsidRPr="007C64BF">
        <w:rPr>
          <w:noProof/>
        </w:rPr>
        <w:drawing>
          <wp:inline distT="0" distB="0" distL="0" distR="0" wp14:anchorId="35698CD2" wp14:editId="5406ADF5">
            <wp:extent cx="2134966" cy="1762963"/>
            <wp:effectExtent l="0" t="0" r="0" b="8890"/>
            <wp:docPr id="1227183066" name="Picture 1" descr="A close-up of a sl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3066" name="Picture 1" descr="A close-up of a slider&#10;&#10;AI-generated content may be incorrect."/>
                    <pic:cNvPicPr/>
                  </pic:nvPicPr>
                  <pic:blipFill>
                    <a:blip r:embed="rId44"/>
                    <a:stretch>
                      <a:fillRect/>
                    </a:stretch>
                  </pic:blipFill>
                  <pic:spPr>
                    <a:xfrm>
                      <a:off x="0" y="0"/>
                      <a:ext cx="2140078" cy="1767184"/>
                    </a:xfrm>
                    <a:prstGeom prst="rect">
                      <a:avLst/>
                    </a:prstGeom>
                  </pic:spPr>
                </pic:pic>
              </a:graphicData>
            </a:graphic>
          </wp:inline>
        </w:drawing>
      </w:r>
    </w:p>
    <w:p w14:paraId="5409401E" w14:textId="6ED166C2" w:rsidR="00C36084" w:rsidRDefault="00E27623" w:rsidP="00E27623">
      <w:pPr>
        <w:pStyle w:val="Caption"/>
        <w:rPr>
          <w:b/>
        </w:rPr>
      </w:pPr>
      <w:bookmarkStart w:id="125" w:name="_Toc196282118"/>
      <w:r>
        <w:t xml:space="preserve">Hình </w:t>
      </w:r>
      <w:fldSimple w:instr=" SEQ Hình \* ARABIC ">
        <w:r w:rsidR="00CF71CE">
          <w:rPr>
            <w:noProof/>
          </w:rPr>
          <w:t>21</w:t>
        </w:r>
      </w:fldSimple>
      <w:r w:rsidR="00A421E9">
        <w:t>.</w:t>
      </w:r>
      <w:r w:rsidR="00FC5DEC">
        <w:t xml:space="preserve"> </w:t>
      </w:r>
      <w:r w:rsidR="00FC5DEC" w:rsidRPr="00BA2086">
        <w:rPr>
          <w:bCs/>
        </w:rPr>
        <w:t xml:space="preserve">Lớp </w:t>
      </w:r>
      <w:r w:rsidR="00FC5DEC">
        <w:rPr>
          <w:bCs/>
        </w:rPr>
        <w:t>sliders</w:t>
      </w:r>
      <w:bookmarkEnd w:id="125"/>
    </w:p>
    <w:p w14:paraId="3BCA0F25" w14:textId="7E498F10" w:rsidR="00966582" w:rsidRDefault="00966582" w:rsidP="008302A7">
      <w:pPr>
        <w:pStyle w:val="Caption"/>
        <w:spacing w:after="0"/>
      </w:pPr>
      <w:bookmarkStart w:id="126" w:name="_Toc194359845"/>
      <w:bookmarkStart w:id="127" w:name="_Toc196289026"/>
      <w:r>
        <w:t xml:space="preserve">Bảng </w:t>
      </w:r>
      <w:fldSimple w:instr=" SEQ Bảng \* ARABIC ">
        <w:r w:rsidR="00CF71CE">
          <w:rPr>
            <w:noProof/>
          </w:rPr>
          <w:t>19</w:t>
        </w:r>
      </w:fldSimple>
      <w:r w:rsidR="00D924BE">
        <w:t>.</w:t>
      </w:r>
      <w:r w:rsidRPr="00BA2086">
        <w:t xml:space="preserve"> </w:t>
      </w:r>
      <w:r w:rsidRPr="00BA2086">
        <w:rPr>
          <w:bCs/>
        </w:rPr>
        <w:t>Mô tả thuộc tính lớp sliders</w:t>
      </w:r>
      <w:bookmarkEnd w:id="126"/>
      <w:bookmarkEnd w:id="127"/>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1991"/>
        <w:gridCol w:w="2464"/>
        <w:gridCol w:w="3225"/>
      </w:tblGrid>
      <w:tr w:rsidR="00C36084" w:rsidRPr="00BA2086" w14:paraId="0076DC0C" w14:textId="77777777" w:rsidTr="00820C0E">
        <w:tc>
          <w:tcPr>
            <w:tcW w:w="820" w:type="dxa"/>
            <w:shd w:val="clear" w:color="auto" w:fill="auto"/>
            <w:tcMar>
              <w:top w:w="100" w:type="dxa"/>
              <w:left w:w="100" w:type="dxa"/>
              <w:bottom w:w="100" w:type="dxa"/>
              <w:right w:w="100" w:type="dxa"/>
            </w:tcMar>
          </w:tcPr>
          <w:p w14:paraId="11854DCB"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991" w:type="dxa"/>
            <w:shd w:val="clear" w:color="auto" w:fill="auto"/>
            <w:tcMar>
              <w:top w:w="100" w:type="dxa"/>
              <w:left w:w="100" w:type="dxa"/>
              <w:bottom w:w="100" w:type="dxa"/>
              <w:right w:w="100" w:type="dxa"/>
            </w:tcMar>
          </w:tcPr>
          <w:p w14:paraId="42062B0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464" w:type="dxa"/>
            <w:shd w:val="clear" w:color="auto" w:fill="auto"/>
            <w:tcMar>
              <w:top w:w="100" w:type="dxa"/>
              <w:left w:w="100" w:type="dxa"/>
              <w:bottom w:w="100" w:type="dxa"/>
              <w:right w:w="100" w:type="dxa"/>
            </w:tcMar>
          </w:tcPr>
          <w:p w14:paraId="01ADAAED"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7E82F17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1E197BC" w14:textId="77777777" w:rsidTr="00820C0E">
        <w:tc>
          <w:tcPr>
            <w:tcW w:w="820" w:type="dxa"/>
            <w:shd w:val="clear" w:color="auto" w:fill="auto"/>
            <w:tcMar>
              <w:top w:w="100" w:type="dxa"/>
              <w:left w:w="100" w:type="dxa"/>
              <w:bottom w:w="100" w:type="dxa"/>
              <w:right w:w="100" w:type="dxa"/>
            </w:tcMar>
          </w:tcPr>
          <w:p w14:paraId="6AE4732D" w14:textId="77777777" w:rsidR="00C36084" w:rsidRPr="00BA2086" w:rsidRDefault="00C36084" w:rsidP="00BD5127">
            <w:pPr>
              <w:widowControl w:val="0"/>
              <w:spacing w:line="288" w:lineRule="auto"/>
              <w:rPr>
                <w:sz w:val="26"/>
                <w:szCs w:val="26"/>
              </w:rPr>
            </w:pPr>
            <w:r w:rsidRPr="00BA2086">
              <w:rPr>
                <w:sz w:val="26"/>
                <w:szCs w:val="26"/>
              </w:rPr>
              <w:t>1</w:t>
            </w:r>
          </w:p>
        </w:tc>
        <w:tc>
          <w:tcPr>
            <w:tcW w:w="1991" w:type="dxa"/>
            <w:shd w:val="clear" w:color="auto" w:fill="auto"/>
            <w:tcMar>
              <w:top w:w="100" w:type="dxa"/>
              <w:left w:w="100" w:type="dxa"/>
              <w:bottom w:w="100" w:type="dxa"/>
              <w:right w:w="100" w:type="dxa"/>
            </w:tcMar>
          </w:tcPr>
          <w:p w14:paraId="592375BD" w14:textId="77777777" w:rsidR="00C36084" w:rsidRPr="00BA2086" w:rsidRDefault="00C36084" w:rsidP="00BD5127">
            <w:pPr>
              <w:widowControl w:val="0"/>
              <w:spacing w:line="288" w:lineRule="auto"/>
              <w:rPr>
                <w:sz w:val="26"/>
                <w:szCs w:val="26"/>
              </w:rPr>
            </w:pPr>
            <w:r w:rsidRPr="00BA2086">
              <w:rPr>
                <w:sz w:val="26"/>
                <w:szCs w:val="26"/>
              </w:rPr>
              <w:t>id</w:t>
            </w:r>
          </w:p>
        </w:tc>
        <w:tc>
          <w:tcPr>
            <w:tcW w:w="2464" w:type="dxa"/>
            <w:shd w:val="clear" w:color="auto" w:fill="auto"/>
            <w:tcMar>
              <w:top w:w="100" w:type="dxa"/>
              <w:left w:w="100" w:type="dxa"/>
              <w:bottom w:w="100" w:type="dxa"/>
              <w:right w:w="100" w:type="dxa"/>
            </w:tcMar>
          </w:tcPr>
          <w:p w14:paraId="4068CAB9" w14:textId="1F3AC357" w:rsidR="00C36084" w:rsidRPr="00BA2086" w:rsidRDefault="004C626C" w:rsidP="00BD5127">
            <w:pPr>
              <w:widowControl w:val="0"/>
              <w:spacing w:line="288" w:lineRule="auto"/>
              <w:rPr>
                <w:sz w:val="26"/>
                <w:szCs w:val="26"/>
              </w:rPr>
            </w:pPr>
            <w:r>
              <w:rPr>
                <w:sz w:val="26"/>
                <w:szCs w:val="26"/>
              </w:rPr>
              <w:t>i</w:t>
            </w:r>
            <w:r w:rsidR="00C36084" w:rsidRPr="00BA2086">
              <w:rPr>
                <w:sz w:val="26"/>
                <w:szCs w:val="26"/>
              </w:rPr>
              <w:t>nt</w:t>
            </w:r>
            <w:r>
              <w:rPr>
                <w:sz w:val="26"/>
                <w:szCs w:val="26"/>
              </w:rPr>
              <w:t>(11)</w:t>
            </w:r>
          </w:p>
        </w:tc>
        <w:tc>
          <w:tcPr>
            <w:tcW w:w="3225" w:type="dxa"/>
            <w:shd w:val="clear" w:color="auto" w:fill="auto"/>
            <w:tcMar>
              <w:top w:w="100" w:type="dxa"/>
              <w:left w:w="100" w:type="dxa"/>
              <w:bottom w:w="100" w:type="dxa"/>
              <w:right w:w="100" w:type="dxa"/>
            </w:tcMar>
          </w:tcPr>
          <w:p w14:paraId="0F35E6BD" w14:textId="77777777" w:rsidR="00C36084" w:rsidRPr="00BA2086" w:rsidRDefault="00C36084" w:rsidP="00BD5127">
            <w:pPr>
              <w:widowControl w:val="0"/>
              <w:spacing w:line="288" w:lineRule="auto"/>
              <w:rPr>
                <w:sz w:val="26"/>
                <w:szCs w:val="26"/>
              </w:rPr>
            </w:pPr>
            <w:r w:rsidRPr="00BA2086">
              <w:rPr>
                <w:sz w:val="26"/>
                <w:szCs w:val="26"/>
              </w:rPr>
              <w:t>Mã slide</w:t>
            </w:r>
          </w:p>
        </w:tc>
      </w:tr>
      <w:tr w:rsidR="00C36084" w:rsidRPr="00BA2086" w14:paraId="09F258EB" w14:textId="77777777" w:rsidTr="00820C0E">
        <w:tc>
          <w:tcPr>
            <w:tcW w:w="820" w:type="dxa"/>
            <w:shd w:val="clear" w:color="auto" w:fill="auto"/>
            <w:tcMar>
              <w:top w:w="100" w:type="dxa"/>
              <w:left w:w="100" w:type="dxa"/>
              <w:bottom w:w="100" w:type="dxa"/>
              <w:right w:w="100" w:type="dxa"/>
            </w:tcMar>
          </w:tcPr>
          <w:p w14:paraId="6686CE2D" w14:textId="77777777" w:rsidR="00C36084" w:rsidRPr="00BA2086" w:rsidRDefault="00C36084" w:rsidP="00BD5127">
            <w:pPr>
              <w:widowControl w:val="0"/>
              <w:spacing w:line="288" w:lineRule="auto"/>
              <w:rPr>
                <w:sz w:val="26"/>
                <w:szCs w:val="26"/>
              </w:rPr>
            </w:pPr>
            <w:r w:rsidRPr="00BA2086">
              <w:rPr>
                <w:sz w:val="26"/>
                <w:szCs w:val="26"/>
              </w:rPr>
              <w:t>2</w:t>
            </w:r>
          </w:p>
        </w:tc>
        <w:tc>
          <w:tcPr>
            <w:tcW w:w="1991" w:type="dxa"/>
            <w:shd w:val="clear" w:color="auto" w:fill="auto"/>
            <w:tcMar>
              <w:top w:w="100" w:type="dxa"/>
              <w:left w:w="100" w:type="dxa"/>
              <w:bottom w:w="100" w:type="dxa"/>
              <w:right w:w="100" w:type="dxa"/>
            </w:tcMar>
          </w:tcPr>
          <w:p w14:paraId="5CA08E1B" w14:textId="77777777" w:rsidR="00C36084" w:rsidRPr="00BA2086" w:rsidRDefault="00C36084" w:rsidP="00BD5127">
            <w:pPr>
              <w:widowControl w:val="0"/>
              <w:spacing w:line="288" w:lineRule="auto"/>
              <w:rPr>
                <w:sz w:val="26"/>
                <w:szCs w:val="26"/>
              </w:rPr>
            </w:pPr>
            <w:r w:rsidRPr="00BA2086">
              <w:rPr>
                <w:sz w:val="26"/>
                <w:szCs w:val="26"/>
              </w:rPr>
              <w:t>title</w:t>
            </w:r>
          </w:p>
        </w:tc>
        <w:tc>
          <w:tcPr>
            <w:tcW w:w="2464" w:type="dxa"/>
            <w:shd w:val="clear" w:color="auto" w:fill="auto"/>
            <w:tcMar>
              <w:top w:w="100" w:type="dxa"/>
              <w:left w:w="100" w:type="dxa"/>
              <w:bottom w:w="100" w:type="dxa"/>
              <w:right w:w="100" w:type="dxa"/>
            </w:tcMar>
          </w:tcPr>
          <w:p w14:paraId="16788205" w14:textId="2D7CF905" w:rsidR="00C36084" w:rsidRPr="00BA2086" w:rsidRDefault="004C626C" w:rsidP="00BD5127">
            <w:pPr>
              <w:widowControl w:val="0"/>
              <w:spacing w:line="288" w:lineRule="auto"/>
              <w:rPr>
                <w:sz w:val="26"/>
                <w:szCs w:val="26"/>
              </w:rPr>
            </w:pPr>
            <w:r>
              <w:rPr>
                <w:sz w:val="26"/>
                <w:szCs w:val="26"/>
              </w:rPr>
              <w:t>v</w:t>
            </w:r>
            <w:r w:rsidR="00C36084" w:rsidRPr="00BA2086">
              <w:rPr>
                <w:sz w:val="26"/>
                <w:szCs w:val="26"/>
              </w:rPr>
              <w:t>archar</w:t>
            </w:r>
            <w:r>
              <w:rPr>
                <w:sz w:val="26"/>
                <w:szCs w:val="26"/>
              </w:rPr>
              <w:t>(50)</w:t>
            </w:r>
          </w:p>
        </w:tc>
        <w:tc>
          <w:tcPr>
            <w:tcW w:w="3225" w:type="dxa"/>
            <w:shd w:val="clear" w:color="auto" w:fill="auto"/>
            <w:tcMar>
              <w:top w:w="100" w:type="dxa"/>
              <w:left w:w="100" w:type="dxa"/>
              <w:bottom w:w="100" w:type="dxa"/>
              <w:right w:w="100" w:type="dxa"/>
            </w:tcMar>
          </w:tcPr>
          <w:p w14:paraId="2820B5FC" w14:textId="77777777" w:rsidR="00C36084" w:rsidRPr="00BA2086" w:rsidRDefault="00C36084" w:rsidP="00BD5127">
            <w:pPr>
              <w:widowControl w:val="0"/>
              <w:spacing w:line="288" w:lineRule="auto"/>
              <w:rPr>
                <w:sz w:val="26"/>
                <w:szCs w:val="26"/>
              </w:rPr>
            </w:pPr>
            <w:r w:rsidRPr="00BA2086">
              <w:rPr>
                <w:sz w:val="26"/>
                <w:szCs w:val="26"/>
              </w:rPr>
              <w:t>Tiêu đề slide</w:t>
            </w:r>
          </w:p>
        </w:tc>
      </w:tr>
      <w:tr w:rsidR="00C36084" w:rsidRPr="00BA2086" w14:paraId="3531D65C" w14:textId="77777777" w:rsidTr="00820C0E">
        <w:tc>
          <w:tcPr>
            <w:tcW w:w="820" w:type="dxa"/>
            <w:shd w:val="clear" w:color="auto" w:fill="auto"/>
            <w:tcMar>
              <w:top w:w="100" w:type="dxa"/>
              <w:left w:w="100" w:type="dxa"/>
              <w:bottom w:w="100" w:type="dxa"/>
              <w:right w:w="100" w:type="dxa"/>
            </w:tcMar>
          </w:tcPr>
          <w:p w14:paraId="3149F714" w14:textId="77777777" w:rsidR="00C36084" w:rsidRPr="00BA2086" w:rsidRDefault="00C36084" w:rsidP="00BD5127">
            <w:pPr>
              <w:widowControl w:val="0"/>
              <w:spacing w:line="288" w:lineRule="auto"/>
              <w:rPr>
                <w:sz w:val="26"/>
                <w:szCs w:val="26"/>
              </w:rPr>
            </w:pPr>
            <w:r w:rsidRPr="00BA2086">
              <w:rPr>
                <w:sz w:val="26"/>
                <w:szCs w:val="26"/>
              </w:rPr>
              <w:t>3</w:t>
            </w:r>
          </w:p>
        </w:tc>
        <w:tc>
          <w:tcPr>
            <w:tcW w:w="1991" w:type="dxa"/>
            <w:shd w:val="clear" w:color="auto" w:fill="auto"/>
            <w:tcMar>
              <w:top w:w="100" w:type="dxa"/>
              <w:left w:w="100" w:type="dxa"/>
              <w:bottom w:w="100" w:type="dxa"/>
              <w:right w:w="100" w:type="dxa"/>
            </w:tcMar>
          </w:tcPr>
          <w:p w14:paraId="7D988D95" w14:textId="77777777" w:rsidR="00C36084" w:rsidRPr="00BA2086" w:rsidRDefault="00C36084" w:rsidP="00BD5127">
            <w:pPr>
              <w:widowControl w:val="0"/>
              <w:spacing w:line="288" w:lineRule="auto"/>
              <w:rPr>
                <w:sz w:val="26"/>
                <w:szCs w:val="26"/>
              </w:rPr>
            </w:pPr>
            <w:r w:rsidRPr="00BA2086">
              <w:rPr>
                <w:sz w:val="26"/>
                <w:szCs w:val="26"/>
              </w:rPr>
              <w:t>image</w:t>
            </w:r>
          </w:p>
        </w:tc>
        <w:tc>
          <w:tcPr>
            <w:tcW w:w="2464" w:type="dxa"/>
            <w:shd w:val="clear" w:color="auto" w:fill="auto"/>
            <w:tcMar>
              <w:top w:w="100" w:type="dxa"/>
              <w:left w:w="100" w:type="dxa"/>
              <w:bottom w:w="100" w:type="dxa"/>
              <w:right w:w="100" w:type="dxa"/>
            </w:tcMar>
          </w:tcPr>
          <w:p w14:paraId="607C8CBB" w14:textId="44580DA4" w:rsidR="00C36084" w:rsidRPr="00BA2086" w:rsidRDefault="004C626C" w:rsidP="00BD5127">
            <w:pPr>
              <w:widowControl w:val="0"/>
              <w:spacing w:line="288" w:lineRule="auto"/>
              <w:rPr>
                <w:sz w:val="26"/>
                <w:szCs w:val="26"/>
              </w:rPr>
            </w:pPr>
            <w:r>
              <w:rPr>
                <w:sz w:val="26"/>
                <w:szCs w:val="26"/>
              </w:rPr>
              <w:t>v</w:t>
            </w:r>
            <w:r w:rsidR="00C36084" w:rsidRPr="00BA2086">
              <w:rPr>
                <w:sz w:val="26"/>
                <w:szCs w:val="26"/>
              </w:rPr>
              <w:t>archar</w:t>
            </w:r>
            <w:r>
              <w:rPr>
                <w:sz w:val="26"/>
                <w:szCs w:val="26"/>
              </w:rPr>
              <w:t>(50)</w:t>
            </w:r>
          </w:p>
        </w:tc>
        <w:tc>
          <w:tcPr>
            <w:tcW w:w="3225" w:type="dxa"/>
            <w:shd w:val="clear" w:color="auto" w:fill="auto"/>
            <w:tcMar>
              <w:top w:w="100" w:type="dxa"/>
              <w:left w:w="100" w:type="dxa"/>
              <w:bottom w:w="100" w:type="dxa"/>
              <w:right w:w="100" w:type="dxa"/>
            </w:tcMar>
          </w:tcPr>
          <w:p w14:paraId="252FC8AA" w14:textId="77777777" w:rsidR="00C36084" w:rsidRPr="00BA2086" w:rsidRDefault="00C36084" w:rsidP="00BD5127">
            <w:pPr>
              <w:widowControl w:val="0"/>
              <w:spacing w:line="288" w:lineRule="auto"/>
              <w:rPr>
                <w:sz w:val="26"/>
                <w:szCs w:val="26"/>
              </w:rPr>
            </w:pPr>
            <w:r w:rsidRPr="00BA2086">
              <w:rPr>
                <w:sz w:val="26"/>
                <w:szCs w:val="26"/>
              </w:rPr>
              <w:t>Đường dẫn ảnh slide</w:t>
            </w:r>
          </w:p>
        </w:tc>
      </w:tr>
      <w:tr w:rsidR="00C36084" w:rsidRPr="00BA2086" w14:paraId="1DDC5927" w14:textId="77777777" w:rsidTr="00820C0E">
        <w:tc>
          <w:tcPr>
            <w:tcW w:w="820" w:type="dxa"/>
            <w:shd w:val="clear" w:color="auto" w:fill="auto"/>
            <w:tcMar>
              <w:top w:w="100" w:type="dxa"/>
              <w:left w:w="100" w:type="dxa"/>
              <w:bottom w:w="100" w:type="dxa"/>
              <w:right w:w="100" w:type="dxa"/>
            </w:tcMar>
          </w:tcPr>
          <w:p w14:paraId="53F94E87" w14:textId="77777777" w:rsidR="00C36084" w:rsidRPr="00BA2086" w:rsidRDefault="00C36084" w:rsidP="00BD5127">
            <w:pPr>
              <w:widowControl w:val="0"/>
              <w:spacing w:line="288" w:lineRule="auto"/>
              <w:rPr>
                <w:sz w:val="26"/>
                <w:szCs w:val="26"/>
              </w:rPr>
            </w:pPr>
            <w:r w:rsidRPr="00BA2086">
              <w:rPr>
                <w:sz w:val="26"/>
                <w:szCs w:val="26"/>
              </w:rPr>
              <w:t>7</w:t>
            </w:r>
          </w:p>
        </w:tc>
        <w:tc>
          <w:tcPr>
            <w:tcW w:w="1991" w:type="dxa"/>
            <w:shd w:val="clear" w:color="auto" w:fill="auto"/>
            <w:tcMar>
              <w:top w:w="100" w:type="dxa"/>
              <w:left w:w="100" w:type="dxa"/>
              <w:bottom w:w="100" w:type="dxa"/>
              <w:right w:w="100" w:type="dxa"/>
            </w:tcMar>
          </w:tcPr>
          <w:p w14:paraId="1E467958" w14:textId="77777777" w:rsidR="00C36084" w:rsidRPr="00BA2086" w:rsidRDefault="00C36084" w:rsidP="00BD5127">
            <w:pPr>
              <w:widowControl w:val="0"/>
              <w:spacing w:line="288" w:lineRule="auto"/>
              <w:rPr>
                <w:sz w:val="26"/>
                <w:szCs w:val="26"/>
              </w:rPr>
            </w:pPr>
            <w:r w:rsidRPr="00BA2086">
              <w:rPr>
                <w:sz w:val="26"/>
                <w:szCs w:val="26"/>
              </w:rPr>
              <w:t>status</w:t>
            </w:r>
          </w:p>
        </w:tc>
        <w:tc>
          <w:tcPr>
            <w:tcW w:w="2464" w:type="dxa"/>
            <w:shd w:val="clear" w:color="auto" w:fill="auto"/>
            <w:tcMar>
              <w:top w:w="100" w:type="dxa"/>
              <w:left w:w="100" w:type="dxa"/>
              <w:bottom w:w="100" w:type="dxa"/>
              <w:right w:w="100" w:type="dxa"/>
            </w:tcMar>
          </w:tcPr>
          <w:p w14:paraId="10A9F8D1" w14:textId="36DC1571" w:rsidR="00C36084" w:rsidRPr="00BA2086" w:rsidRDefault="00163DAB" w:rsidP="00BD5127">
            <w:pPr>
              <w:widowControl w:val="0"/>
              <w:spacing w:line="288" w:lineRule="auto"/>
              <w:rPr>
                <w:sz w:val="26"/>
                <w:szCs w:val="26"/>
              </w:rPr>
            </w:pPr>
            <w:r>
              <w:rPr>
                <w:sz w:val="26"/>
                <w:szCs w:val="26"/>
              </w:rPr>
              <w:t>i</w:t>
            </w:r>
            <w:r w:rsidR="00C36084" w:rsidRPr="00BA2086">
              <w:rPr>
                <w:sz w:val="26"/>
                <w:szCs w:val="26"/>
              </w:rPr>
              <w:t>nt</w:t>
            </w:r>
            <w:r w:rsidR="004C626C">
              <w:rPr>
                <w:sz w:val="26"/>
                <w:szCs w:val="26"/>
              </w:rPr>
              <w:t>(2)</w:t>
            </w:r>
          </w:p>
        </w:tc>
        <w:tc>
          <w:tcPr>
            <w:tcW w:w="3225" w:type="dxa"/>
            <w:shd w:val="clear" w:color="auto" w:fill="auto"/>
            <w:tcMar>
              <w:top w:w="100" w:type="dxa"/>
              <w:left w:w="100" w:type="dxa"/>
              <w:bottom w:w="100" w:type="dxa"/>
              <w:right w:w="100" w:type="dxa"/>
            </w:tcMar>
          </w:tcPr>
          <w:p w14:paraId="63BB2737" w14:textId="77777777" w:rsidR="00C36084" w:rsidRPr="00BA2086" w:rsidRDefault="00C36084" w:rsidP="00BD5127">
            <w:pPr>
              <w:widowControl w:val="0"/>
              <w:spacing w:line="288" w:lineRule="auto"/>
              <w:rPr>
                <w:sz w:val="26"/>
                <w:szCs w:val="26"/>
              </w:rPr>
            </w:pPr>
            <w:r w:rsidRPr="00BA2086">
              <w:rPr>
                <w:sz w:val="26"/>
                <w:szCs w:val="26"/>
              </w:rPr>
              <w:t>Trạng thái của slide</w:t>
            </w:r>
          </w:p>
        </w:tc>
      </w:tr>
    </w:tbl>
    <w:p w14:paraId="1950099B" w14:textId="77777777" w:rsidR="009647FC" w:rsidRDefault="009647FC" w:rsidP="007B4856">
      <w:pPr>
        <w:spacing w:line="288" w:lineRule="auto"/>
        <w:rPr>
          <w:b/>
          <w:sz w:val="26"/>
          <w:szCs w:val="26"/>
        </w:rPr>
      </w:pPr>
    </w:p>
    <w:p w14:paraId="63BB4F3F" w14:textId="62B5507A" w:rsidR="0061040B" w:rsidRPr="005D73D2" w:rsidRDefault="009A7D98" w:rsidP="005D73D2">
      <w:pPr>
        <w:spacing w:line="288" w:lineRule="auto"/>
        <w:jc w:val="both"/>
        <w:rPr>
          <w:bCs/>
          <w:sz w:val="26"/>
          <w:szCs w:val="26"/>
        </w:rPr>
      </w:pPr>
      <w:r>
        <w:rPr>
          <w:b/>
          <w:sz w:val="26"/>
          <w:szCs w:val="26"/>
        </w:rPr>
        <w:tab/>
      </w:r>
      <w:r>
        <w:rPr>
          <w:bCs/>
          <w:sz w:val="26"/>
          <w:szCs w:val="26"/>
        </w:rPr>
        <w:t>Bên cạnh những lớp phục phụ cho các hoạt động kinh doanh, mua hàng của người dùng còn có lớp sliders để lưu những hình ảnh giới thiệu trang web, những thông tin có thể biểu thị bằng hình ảnh. Những hình ảnh này sẽ xuất hiện ở trang chủ website, hiển thị rõ ràng giúp cho người dùng có thể nắm bắt được các thông tin về website, chương trình khuyến mãi, và những thông tin khác</w:t>
      </w:r>
      <w:r w:rsidR="007C64BF">
        <w:rPr>
          <w:bCs/>
          <w:sz w:val="26"/>
          <w:szCs w:val="26"/>
        </w:rPr>
        <w:t>.</w:t>
      </w:r>
      <w:bookmarkStart w:id="128" w:name="_Toc184452715"/>
      <w:r w:rsidR="0061040B">
        <w:br w:type="page"/>
      </w:r>
    </w:p>
    <w:p w14:paraId="08C08000" w14:textId="20A48CD3" w:rsidR="00C36084" w:rsidRPr="00BA2086" w:rsidRDefault="00C36084" w:rsidP="00C36084">
      <w:pPr>
        <w:spacing w:line="288" w:lineRule="auto"/>
        <w:jc w:val="center"/>
        <w:outlineLvl w:val="1"/>
        <w:rPr>
          <w:b/>
          <w:sz w:val="26"/>
          <w:szCs w:val="26"/>
        </w:rPr>
      </w:pPr>
      <w:bookmarkStart w:id="129" w:name="_Toc196268092"/>
      <w:r w:rsidRPr="00BA2086">
        <w:rPr>
          <w:b/>
          <w:sz w:val="26"/>
          <w:szCs w:val="26"/>
        </w:rPr>
        <w:t>CHƯƠNG 3 – CÀI ĐẶT GIẢI PHÁP</w:t>
      </w:r>
      <w:bookmarkEnd w:id="128"/>
      <w:bookmarkEnd w:id="129"/>
    </w:p>
    <w:p w14:paraId="7B91311A" w14:textId="0C159D85" w:rsidR="00A27872" w:rsidRDefault="00C36084" w:rsidP="00156692">
      <w:pPr>
        <w:spacing w:line="288" w:lineRule="auto"/>
        <w:outlineLvl w:val="2"/>
        <w:rPr>
          <w:b/>
          <w:sz w:val="26"/>
          <w:szCs w:val="26"/>
        </w:rPr>
      </w:pPr>
      <w:bookmarkStart w:id="130" w:name="_Toc184452716"/>
      <w:bookmarkStart w:id="131" w:name="_Toc196268093"/>
      <w:r w:rsidRPr="00BA2086">
        <w:rPr>
          <w:b/>
          <w:sz w:val="26"/>
          <w:szCs w:val="26"/>
        </w:rPr>
        <w:t>3.1 Kiến trúc hệ thống</w:t>
      </w:r>
      <w:bookmarkEnd w:id="130"/>
      <w:bookmarkEnd w:id="131"/>
    </w:p>
    <w:p w14:paraId="660E99E9" w14:textId="264E4EBF" w:rsidR="00A27872" w:rsidRPr="00BA2086"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1</w:t>
      </w:r>
      <w:r w:rsidRPr="00BA2086">
        <w:rPr>
          <w:b/>
          <w:sz w:val="26"/>
          <w:szCs w:val="26"/>
        </w:rPr>
        <w:t xml:space="preserve"> </w:t>
      </w:r>
      <w:r>
        <w:rPr>
          <w:b/>
          <w:sz w:val="26"/>
          <w:szCs w:val="26"/>
        </w:rPr>
        <w:t>Kiến trúc hệ thống website</w:t>
      </w:r>
    </w:p>
    <w:p w14:paraId="4E161A88" w14:textId="6C6D8315" w:rsidR="00E27623" w:rsidRDefault="00163DAB" w:rsidP="00E27623">
      <w:pPr>
        <w:pStyle w:val="Caption"/>
        <w:keepNext/>
        <w:spacing w:after="0" w:line="288" w:lineRule="auto"/>
      </w:pPr>
      <w:bookmarkStart w:id="132" w:name="_Toc184376615"/>
      <w:bookmarkStart w:id="133" w:name="_Toc187149985"/>
      <w:r w:rsidRPr="00163DAB">
        <w:drawing>
          <wp:inline distT="0" distB="0" distL="0" distR="0" wp14:anchorId="404AB4E4" wp14:editId="7D05EFFE">
            <wp:extent cx="4560125" cy="1609822"/>
            <wp:effectExtent l="0" t="0" r="0" b="9525"/>
            <wp:docPr id="241249052" name="Picture 1" descr="A diagram of a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9052" name="Picture 1" descr="A diagram of a security system&#10;&#10;AI-generated content may be incorrect."/>
                    <pic:cNvPicPr/>
                  </pic:nvPicPr>
                  <pic:blipFill>
                    <a:blip r:embed="rId45"/>
                    <a:stretch>
                      <a:fillRect/>
                    </a:stretch>
                  </pic:blipFill>
                  <pic:spPr>
                    <a:xfrm>
                      <a:off x="0" y="0"/>
                      <a:ext cx="4590799" cy="1620651"/>
                    </a:xfrm>
                    <a:prstGeom prst="rect">
                      <a:avLst/>
                    </a:prstGeom>
                  </pic:spPr>
                </pic:pic>
              </a:graphicData>
            </a:graphic>
          </wp:inline>
        </w:drawing>
      </w:r>
    </w:p>
    <w:p w14:paraId="06B1A75A" w14:textId="143FCEBE" w:rsidR="00A27872" w:rsidRDefault="00E27623" w:rsidP="00E27623">
      <w:pPr>
        <w:pStyle w:val="Caption"/>
      </w:pPr>
      <w:bookmarkStart w:id="134" w:name="_Toc196282119"/>
      <w:r>
        <w:t xml:space="preserve">Hình </w:t>
      </w:r>
      <w:fldSimple w:instr=" SEQ Hình \* ARABIC ">
        <w:r w:rsidR="00CF71CE">
          <w:rPr>
            <w:noProof/>
          </w:rPr>
          <w:t>22</w:t>
        </w:r>
      </w:fldSimple>
      <w:r w:rsidR="00A421E9">
        <w:t>.</w:t>
      </w:r>
      <w:r w:rsidR="00FC5DEC" w:rsidRPr="00BA2086">
        <w:t xml:space="preserve"> </w:t>
      </w:r>
      <w:r w:rsidR="00FC5DEC" w:rsidRPr="00BA2086">
        <w:rPr>
          <w:bCs/>
        </w:rPr>
        <w:t>Kiến trúc tổng quan hệ thống</w:t>
      </w:r>
      <w:bookmarkEnd w:id="134"/>
      <w:r w:rsidR="00FC5DEC">
        <w:t xml:space="preserve"> </w:t>
      </w:r>
    </w:p>
    <w:bookmarkEnd w:id="132"/>
    <w:bookmarkEnd w:id="133"/>
    <w:p w14:paraId="09C03F25" w14:textId="1EE6AFD9" w:rsidR="00C36084" w:rsidRPr="007D56CA" w:rsidRDefault="00C36084" w:rsidP="00C36084">
      <w:pPr>
        <w:spacing w:line="288" w:lineRule="auto"/>
        <w:ind w:firstLine="540"/>
        <w:jc w:val="both"/>
        <w:rPr>
          <w:b/>
          <w:bCs/>
          <w:sz w:val="26"/>
          <w:szCs w:val="26"/>
        </w:rPr>
      </w:pPr>
      <w:r w:rsidRPr="00BA2086">
        <w:rPr>
          <w:sz w:val="26"/>
          <w:szCs w:val="26"/>
        </w:rPr>
        <w:t>Người dùng sẽ sử dụng, thao tác với hệ thống thông qua giao diện chính trên trình duyệt web, có thể sử dụng nhiều trình duyệt khác nhau, tạo điều kiện thuận lợi cho việc sử dụng mọi chức năng được cung cấp. Các chức năng ch</w:t>
      </w:r>
      <w:r w:rsidR="007D56CA">
        <w:rPr>
          <w:sz w:val="26"/>
          <w:szCs w:val="26"/>
        </w:rPr>
        <w:t>ính</w:t>
      </w:r>
      <w:r w:rsidRPr="00BA2086">
        <w:rPr>
          <w:sz w:val="26"/>
          <w:szCs w:val="26"/>
        </w:rPr>
        <w:t xml:space="preserve"> của hệ thống bao gồm chức năng tìm kiếm sản phẩm, xem chi tiết sản phẩm, tiến hành đặt hàng với điều kiện là người dùng cần phải có tài khoản và đã đăng nhập, hệ thống còn cung cấp tính năng theo dõi đơn hàng, theo dõi những sản phẩm có trong giỏ hàng, khách hàng có thể hủy đơn hàng nếu cần thiết hoặc có sự nhầm lẫn</w:t>
      </w:r>
      <w:r w:rsidR="005B0015">
        <w:rPr>
          <w:sz w:val="26"/>
          <w:szCs w:val="26"/>
        </w:rPr>
        <w:t>.</w:t>
      </w:r>
    </w:p>
    <w:p w14:paraId="2F4316C1" w14:textId="345AB62E" w:rsidR="00C36084" w:rsidRDefault="00C36084" w:rsidP="00C36084">
      <w:pPr>
        <w:spacing w:line="288" w:lineRule="auto"/>
        <w:ind w:firstLine="540"/>
        <w:jc w:val="both"/>
        <w:rPr>
          <w:sz w:val="26"/>
          <w:szCs w:val="26"/>
        </w:rPr>
      </w:pPr>
      <w:r w:rsidRPr="00BA2086">
        <w:rPr>
          <w:sz w:val="26"/>
          <w:szCs w:val="26"/>
        </w:rPr>
        <w:t xml:space="preserve">Quản trị viên, với vai trò của họ thì họ có thể tương tác và sử dụng một loạt các chức năng quản lý, bao gồm quản lý người dùng, slider, sản phẩm, </w:t>
      </w:r>
      <w:r w:rsidR="007D56CA">
        <w:rPr>
          <w:sz w:val="26"/>
          <w:szCs w:val="26"/>
        </w:rPr>
        <w:t>thương hiệu</w:t>
      </w:r>
      <w:r w:rsidRPr="00BA2086">
        <w:rPr>
          <w:sz w:val="26"/>
          <w:szCs w:val="26"/>
        </w:rPr>
        <w:t>, danh mục, đơn hàng, kho hàng</w:t>
      </w:r>
      <w:r w:rsidR="007D56CA">
        <w:rPr>
          <w:sz w:val="26"/>
          <w:szCs w:val="26"/>
        </w:rPr>
        <w:t xml:space="preserve"> ngoài ra còn có chức năng báo cáo về doanh thu, lợi nhuận và tình trạng lô hàng của từng sản phẩm</w:t>
      </w:r>
      <w:r w:rsidRPr="00BA2086">
        <w:rPr>
          <w:sz w:val="26"/>
          <w:szCs w:val="26"/>
        </w:rPr>
        <w:t xml:space="preserve">. Họ có thể thực hiện các công việc như quản lý kiểm duyệt tài khoản người dùng, theo dõi và cập nhật sản phẩm, </w:t>
      </w:r>
      <w:r w:rsidR="007D56CA">
        <w:rPr>
          <w:sz w:val="26"/>
          <w:szCs w:val="26"/>
        </w:rPr>
        <w:t>xử lý và cập nhật trạng thái</w:t>
      </w:r>
      <w:r w:rsidRPr="00BA2086">
        <w:rPr>
          <w:sz w:val="26"/>
          <w:szCs w:val="26"/>
        </w:rPr>
        <w:t xml:space="preserve"> các đơn hàng, các slide được hiển thị trên trang web để đảm bảo website hoạt động được ổn định và hiệu quả nhất. Hệ thống được chú trọng trong việc bảo mật tài khoản, điều này giúp cho thông tin của người dùng được an toàn, tạo sự yên tâm khi sử dụng và quản lý hệ thống.</w:t>
      </w:r>
    </w:p>
    <w:p w14:paraId="4538008A" w14:textId="47268127" w:rsidR="00A55274" w:rsidRDefault="00163DAB" w:rsidP="00A55274">
      <w:pPr>
        <w:spacing w:line="288" w:lineRule="auto"/>
        <w:ind w:firstLine="540"/>
        <w:jc w:val="center"/>
        <w:rPr>
          <w:sz w:val="26"/>
          <w:szCs w:val="26"/>
        </w:rPr>
      </w:pPr>
      <w:r w:rsidRPr="00163DAB">
        <w:rPr>
          <w:sz w:val="26"/>
          <w:szCs w:val="26"/>
        </w:rPr>
        <w:drawing>
          <wp:inline distT="0" distB="0" distL="0" distR="0" wp14:anchorId="2B35820C" wp14:editId="619A1C69">
            <wp:extent cx="3865418" cy="1789961"/>
            <wp:effectExtent l="0" t="0" r="1905" b="1270"/>
            <wp:docPr id="1339971616"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616" name="Picture 1" descr="A diagram of a data flow&#10;&#10;AI-generated content may be incorrect."/>
                    <pic:cNvPicPr/>
                  </pic:nvPicPr>
                  <pic:blipFill>
                    <a:blip r:embed="rId46"/>
                    <a:stretch>
                      <a:fillRect/>
                    </a:stretch>
                  </pic:blipFill>
                  <pic:spPr>
                    <a:xfrm>
                      <a:off x="0" y="0"/>
                      <a:ext cx="3874322" cy="1794084"/>
                    </a:xfrm>
                    <a:prstGeom prst="rect">
                      <a:avLst/>
                    </a:prstGeom>
                  </pic:spPr>
                </pic:pic>
              </a:graphicData>
            </a:graphic>
          </wp:inline>
        </w:drawing>
      </w:r>
    </w:p>
    <w:p w14:paraId="5A3E0036" w14:textId="68A5CFC4" w:rsidR="00E27623" w:rsidRDefault="00A55274" w:rsidP="00A55274">
      <w:pPr>
        <w:pStyle w:val="Caption"/>
      </w:pPr>
      <w:bookmarkStart w:id="135" w:name="_Toc196282120"/>
      <w:r>
        <w:t xml:space="preserve">Hình </w:t>
      </w:r>
      <w:fldSimple w:instr=" SEQ Hình \* ARABIC ">
        <w:r w:rsidR="00CF71CE">
          <w:rPr>
            <w:noProof/>
          </w:rPr>
          <w:t>23</w:t>
        </w:r>
      </w:fldSimple>
      <w:r w:rsidR="00A421E9">
        <w:t>.</w:t>
      </w:r>
      <w:r>
        <w:t xml:space="preserve"> </w:t>
      </w:r>
      <w:r w:rsidRPr="00BA2086">
        <w:t>Mô hình MVC</w:t>
      </w:r>
      <w:bookmarkEnd w:id="135"/>
    </w:p>
    <w:p w14:paraId="4242CEFA" w14:textId="77777777" w:rsidR="00C36084" w:rsidRPr="00BA2086" w:rsidRDefault="00C36084" w:rsidP="00C36084">
      <w:pPr>
        <w:spacing w:line="288" w:lineRule="auto"/>
        <w:ind w:firstLine="540"/>
        <w:jc w:val="both"/>
        <w:rPr>
          <w:b/>
          <w:sz w:val="26"/>
          <w:szCs w:val="26"/>
        </w:rPr>
      </w:pPr>
      <w:r w:rsidRPr="00BA2086">
        <w:rPr>
          <w:sz w:val="26"/>
          <w:szCs w:val="26"/>
        </w:rPr>
        <w:t xml:space="preserve">Hệ thống xây dựng theo mô hình MVC được cung cấp sẵn bởi framework CodeIgniter, CodeIgniter là một framework phát triển web được viết bằng ngôn ngữ PHP, nổi bật với hiệu suất cao và cấu trúc gọn nhẹ. Được thiết kế để giúp các nhà phát triển xây dựng ứng dụng web nhanh chóng và dễ dàng, CodeIgniter sử dụng mô hình </w:t>
      </w:r>
    </w:p>
    <w:p w14:paraId="180B3293" w14:textId="3708DC48" w:rsidR="00C36084" w:rsidRDefault="00C36084" w:rsidP="00C36084">
      <w:pPr>
        <w:spacing w:line="288" w:lineRule="auto"/>
        <w:ind w:firstLine="540"/>
        <w:jc w:val="both"/>
        <w:rPr>
          <w:sz w:val="26"/>
          <w:szCs w:val="26"/>
        </w:rPr>
      </w:pPr>
      <w:r w:rsidRPr="00BA2086">
        <w:rPr>
          <w:sz w:val="26"/>
          <w:szCs w:val="26"/>
        </w:rPr>
        <w:t xml:space="preserve">Với </w:t>
      </w:r>
      <w:r w:rsidR="00A27872">
        <w:rPr>
          <w:sz w:val="26"/>
          <w:szCs w:val="26"/>
        </w:rPr>
        <w:t>cơ sở dữ liệu M</w:t>
      </w:r>
      <w:r w:rsidR="00A26AC4">
        <w:rPr>
          <w:sz w:val="26"/>
          <w:szCs w:val="26"/>
        </w:rPr>
        <w:t>y</w:t>
      </w:r>
      <w:r w:rsidR="00A27872">
        <w:rPr>
          <w:sz w:val="26"/>
          <w:szCs w:val="26"/>
        </w:rPr>
        <w:t>SQL</w:t>
      </w:r>
      <w:r w:rsidRPr="00BA2086">
        <w:rPr>
          <w:sz w:val="26"/>
          <w:szCs w:val="26"/>
        </w:rPr>
        <w:t xml:space="preserve"> tất cả các thông tin người dùng, thông tin sản phẩm, nhãn hàng,.. đều được lưu trong cơ sở dữ liệu này. Các dữ liệu được lưu trong các bảng với các hàng cột rõ ràng giúp quản lý dữ liệu dễ dàng, các bảng được thiết kế có các khóa chính và khóa ngoại đảm bảo các mối quan hệ chặt chẽ giữa chúng, ngoài ra còn đảm bảo tính toàn vẹn của dữ liệu để đảm bảo dữ liệu chính xác. SQL cung cấp một ngôn ngữ mạnh mẽ để truy vấn và xử lý dữ liệu, bao gồm: SELECT, WHERE, JOIN, GROUP BY và ORDER BY,.. thao tác dữ liệu hiệu quả qua các lệnh như INSERT, UPDATE và DELETE.</w:t>
      </w:r>
    </w:p>
    <w:p w14:paraId="37DDE4A2" w14:textId="0C159401" w:rsidR="001103EE" w:rsidRPr="001103EE"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A27872">
        <w:rPr>
          <w:b/>
          <w:bCs/>
          <w:sz w:val="26"/>
          <w:szCs w:val="26"/>
        </w:rPr>
        <w:t>Kiến trúc mô hình YOLOv11</w:t>
      </w:r>
    </w:p>
    <w:p w14:paraId="34CD2F80" w14:textId="5DBD727E" w:rsidR="00E27623" w:rsidRDefault="005B0015" w:rsidP="00E27623">
      <w:pPr>
        <w:keepNext/>
        <w:spacing w:line="288" w:lineRule="auto"/>
        <w:jc w:val="center"/>
      </w:pPr>
      <w:r>
        <w:rPr>
          <w:noProof/>
          <w:sz w:val="26"/>
          <w:szCs w:val="26"/>
        </w:rPr>
        <w:drawing>
          <wp:inline distT="0" distB="0" distL="0" distR="0" wp14:anchorId="50A30312" wp14:editId="47DE2769">
            <wp:extent cx="5529916" cy="2891642"/>
            <wp:effectExtent l="0" t="0" r="0" b="4445"/>
            <wp:docPr id="1838621213" name="Picture 3" descr="A diagram of a computer&#10;&#10;AI-generated content may be incorrec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21213" name="Picture 3" descr="A diagram of a computer&#10;&#10;AI-generated content may be incorrect.">
                      <a:hlinkClick r:id="rId47"/>
                    </pic:cNvPr>
                    <pic:cNvPicPr/>
                  </pic:nvPicPr>
                  <pic:blipFill rotWithShape="1">
                    <a:blip r:embed="rId48">
                      <a:extLst>
                        <a:ext uri="{28A0092B-C50C-407E-A947-70E740481C1C}">
                          <a14:useLocalDpi xmlns:a14="http://schemas.microsoft.com/office/drawing/2010/main" val="0"/>
                        </a:ext>
                      </a:extLst>
                    </a:blip>
                    <a:srcRect b="14695"/>
                    <a:stretch/>
                  </pic:blipFill>
                  <pic:spPr bwMode="auto">
                    <a:xfrm>
                      <a:off x="0" y="0"/>
                      <a:ext cx="5529916" cy="2891642"/>
                    </a:xfrm>
                    <a:prstGeom prst="rect">
                      <a:avLst/>
                    </a:prstGeom>
                    <a:ln>
                      <a:noFill/>
                    </a:ln>
                    <a:extLst>
                      <a:ext uri="{53640926-AAD7-44D8-BBD7-CCE9431645EC}">
                        <a14:shadowObscured xmlns:a14="http://schemas.microsoft.com/office/drawing/2010/main"/>
                      </a:ext>
                    </a:extLst>
                  </pic:spPr>
                </pic:pic>
              </a:graphicData>
            </a:graphic>
          </wp:inline>
        </w:drawing>
      </w:r>
    </w:p>
    <w:p w14:paraId="43E40E00" w14:textId="5C3F09D1" w:rsidR="0015096A" w:rsidRDefault="00E27623" w:rsidP="0015096A">
      <w:pPr>
        <w:pStyle w:val="Caption"/>
        <w:spacing w:after="0"/>
      </w:pPr>
      <w:bookmarkStart w:id="136" w:name="_Toc196282121"/>
      <w:r>
        <w:t xml:space="preserve">Hình </w:t>
      </w:r>
      <w:fldSimple w:instr=" SEQ Hình \* ARABIC ">
        <w:r w:rsidR="00CF71CE">
          <w:rPr>
            <w:noProof/>
          </w:rPr>
          <w:t>24</w:t>
        </w:r>
      </w:fldSimple>
      <w:r w:rsidR="00A421E9">
        <w:t>.</w:t>
      </w:r>
      <w:r w:rsidR="00FC5DEC" w:rsidRPr="00BA2086">
        <w:t xml:space="preserve"> </w:t>
      </w:r>
      <w:r w:rsidR="00FC5DEC">
        <w:t>Cấu trúc và đặc trưng cơ bản của YOLOv11</w:t>
      </w:r>
      <w:bookmarkEnd w:id="136"/>
    </w:p>
    <w:p w14:paraId="78D46797" w14:textId="553D87DF" w:rsidR="0015096A" w:rsidRPr="0015096A" w:rsidRDefault="0015096A" w:rsidP="0015096A">
      <w:pPr>
        <w:spacing w:after="240"/>
        <w:jc w:val="center"/>
        <w:rPr>
          <w:i/>
          <w:iCs/>
          <w:sz w:val="26"/>
          <w:szCs w:val="26"/>
          <w:lang w:eastAsia="en-US"/>
        </w:rPr>
      </w:pPr>
      <w:r w:rsidRPr="0015096A">
        <w:rPr>
          <w:i/>
          <w:iCs/>
          <w:sz w:val="26"/>
          <w:szCs w:val="26"/>
          <w:lang w:eastAsia="en-US"/>
        </w:rPr>
        <w:t xml:space="preserve">(Nguồn: </w:t>
      </w:r>
      <w:hyperlink r:id="rId49" w:history="1">
        <w:r w:rsidRPr="0015096A">
          <w:rPr>
            <w:rStyle w:val="Hyperlink"/>
            <w:i/>
            <w:iCs/>
            <w:color w:val="auto"/>
            <w:sz w:val="26"/>
            <w:szCs w:val="26"/>
            <w:u w:val="none"/>
          </w:rPr>
          <w:t>https://www.youtube.com/watch?v=2IWxNfwXjgk</w:t>
        </w:r>
      </w:hyperlink>
      <w:r w:rsidRPr="0015096A">
        <w:rPr>
          <w:i/>
          <w:iCs/>
          <w:sz w:val="26"/>
          <w:szCs w:val="26"/>
          <w:lang w:eastAsia="en-US"/>
        </w:rPr>
        <w:t>)</w:t>
      </w:r>
    </w:p>
    <w:p w14:paraId="43734355" w14:textId="02834CAD" w:rsidR="00AA6BFB" w:rsidRDefault="00E951AB" w:rsidP="00AA6BFB">
      <w:pPr>
        <w:spacing w:line="288" w:lineRule="auto"/>
        <w:ind w:firstLine="540"/>
        <w:jc w:val="both"/>
        <w:rPr>
          <w:sz w:val="26"/>
          <w:szCs w:val="26"/>
        </w:rPr>
      </w:pPr>
      <w:r>
        <w:rPr>
          <w:sz w:val="26"/>
          <w:szCs w:val="26"/>
        </w:rPr>
        <w:t>Hệ thống website còn tích hợp chức năng chẩn đoán bệnh</w:t>
      </w:r>
      <w:r w:rsidR="00AA6BFB">
        <w:rPr>
          <w:sz w:val="26"/>
          <w:szCs w:val="26"/>
        </w:rPr>
        <w:t xml:space="preserve"> áp dụng trên lá cây sầu riêng</w:t>
      </w:r>
      <w:r>
        <w:rPr>
          <w:sz w:val="26"/>
          <w:szCs w:val="26"/>
        </w:rPr>
        <w:t>,</w:t>
      </w:r>
      <w:r w:rsidR="00AA6BFB">
        <w:rPr>
          <w:sz w:val="26"/>
          <w:szCs w:val="26"/>
        </w:rPr>
        <w:t xml:space="preserve"> người dùng cần cung cấp hình ảnh lá cây sầu riêng sau đó mô hình YOLOv11 sẽ hoạt động. </w:t>
      </w:r>
      <w:r w:rsidR="00C21107" w:rsidRPr="00C21107">
        <w:rPr>
          <w:sz w:val="26"/>
          <w:szCs w:val="26"/>
        </w:rPr>
        <w:t>YOLO</w:t>
      </w:r>
      <w:r w:rsidR="00C21107">
        <w:rPr>
          <w:sz w:val="26"/>
          <w:szCs w:val="26"/>
        </w:rPr>
        <w:t>v</w:t>
      </w:r>
      <w:r w:rsidR="00C21107" w:rsidRPr="00C21107">
        <w:rPr>
          <w:sz w:val="26"/>
          <w:szCs w:val="26"/>
        </w:rPr>
        <w:t>11 là phiên bản mới nhất trong dòng mô hình YOLO của Ultralytics dành cho nhận diện đối tượng thời gian thực, định nghĩa lại những gì có thể đạt được với độ chính xác, tốc độ và hiệu suất tiên tiến. Kế thừa những cải tiến ấn tượng từ các phiên bản YOLO trước, YOLO</w:t>
      </w:r>
      <w:r w:rsidR="00C21107">
        <w:rPr>
          <w:sz w:val="26"/>
          <w:szCs w:val="26"/>
        </w:rPr>
        <w:t>v</w:t>
      </w:r>
      <w:r w:rsidR="00C21107" w:rsidRPr="00C21107">
        <w:rPr>
          <w:sz w:val="26"/>
          <w:szCs w:val="26"/>
        </w:rPr>
        <w:t>11 mang đến những cải tiến đáng kể về kiến trúc và phương pháp huấn luyện, giúp nó trở thành một lựa chọn linh hoạt cho nhiều tác vụ thị giác máy tính khác nha</w:t>
      </w:r>
      <w:r w:rsidR="00F82680">
        <w:rPr>
          <w:sz w:val="26"/>
          <w:szCs w:val="26"/>
        </w:rPr>
        <w:t>u</w:t>
      </w:r>
      <w:r w:rsidR="00F82680">
        <w:rPr>
          <w:sz w:val="26"/>
          <w:szCs w:val="26"/>
        </w:rPr>
        <w:fldChar w:fldCharType="begin"/>
      </w:r>
      <w:r w:rsidR="003439CF">
        <w:rPr>
          <w:sz w:val="26"/>
          <w:szCs w:val="26"/>
        </w:rPr>
        <w:instrText xml:space="preserve"> ADDIN ZOTERO_ITEM CSL_CITATION {"citationID":"MkQMidHt","properties":{"formattedCitation":" [11]","plainCitation":" [11]","noteIndex":0},"citationItems":[{"id":68,"uris":["http://zotero.org/users/local/NoBK69ya/items/FIEJVXF2"],"itemData":{"id":68,"type":"webpage","abstract":"Discover YOLO11, the latest advancement in state-of-the-art object detection, offering unmatched accuracy and efficiency for diverse computer vision tasks.","language":"en","title":"YOLO11 </w:instrText>
      </w:r>
      <w:r w:rsidR="003439CF">
        <w:rPr>
          <w:rFonts w:ascii="Segoe UI Emoji" w:hAnsi="Segoe UI Emoji" w:cs="Segoe UI Emoji"/>
          <w:sz w:val="26"/>
          <w:szCs w:val="26"/>
        </w:rPr>
        <w:instrText>🚀</w:instrText>
      </w:r>
      <w:r w:rsidR="003439CF">
        <w:rPr>
          <w:sz w:val="26"/>
          <w:szCs w:val="26"/>
        </w:rPr>
        <w:instrText xml:space="preserve"> NEW","URL":"https://docs.ultralytics.com/models/yolo11","author":[{"family":"Ultralytics","given":""}],"accessed":{"date-parts":[["2025",4,1]]}}}],"schema":"https://github.com/citation-style-language/schema/raw/master/csl-citation.json"} </w:instrText>
      </w:r>
      <w:r w:rsidR="00F82680">
        <w:rPr>
          <w:sz w:val="26"/>
          <w:szCs w:val="26"/>
        </w:rPr>
        <w:fldChar w:fldCharType="separate"/>
      </w:r>
      <w:r w:rsidR="003439CF" w:rsidRPr="003439CF">
        <w:rPr>
          <w:sz w:val="26"/>
        </w:rPr>
        <w:t xml:space="preserve"> [11]</w:t>
      </w:r>
      <w:r w:rsidR="00F82680">
        <w:rPr>
          <w:sz w:val="26"/>
          <w:szCs w:val="26"/>
        </w:rPr>
        <w:fldChar w:fldCharType="end"/>
      </w:r>
      <w:r w:rsidR="00C21107" w:rsidRPr="00C21107">
        <w:rPr>
          <w:sz w:val="26"/>
          <w:szCs w:val="26"/>
        </w:rPr>
        <w:t>.</w:t>
      </w:r>
      <w:r w:rsidR="00C21107">
        <w:rPr>
          <w:sz w:val="26"/>
          <w:szCs w:val="26"/>
        </w:rPr>
        <w:t xml:space="preserve"> </w:t>
      </w:r>
      <w:bookmarkStart w:id="137" w:name="_Toc184452717"/>
    </w:p>
    <w:p w14:paraId="106C0087" w14:textId="0DEFC1E5" w:rsidR="006355A9" w:rsidRDefault="006355A9" w:rsidP="006355A9">
      <w:pPr>
        <w:ind w:firstLine="540"/>
        <w:jc w:val="both"/>
        <w:rPr>
          <w:sz w:val="26"/>
          <w:szCs w:val="26"/>
        </w:rPr>
      </w:pPr>
      <w:r w:rsidRPr="006355A9">
        <w:rPr>
          <w:sz w:val="26"/>
          <w:szCs w:val="26"/>
        </w:rPr>
        <w:t>YOLO (You Only Look Once) là một hệ thống phát hiện đối tượng theo thời gian thực. Hình ảnh đầu vào của nó có kích thước 448x448 pixel. Hình ảnh này sau đó được xử lý qua kiến trúc tùy chỉnh của YOLO, bao gồm hai lớp kết nối đầy đủ. Kiến trúc này xử lý hình ảnh và xuất ra các phát hiện dưới dạng lưới. Mỗi ô lưới cung cấp dự đoán cho tối đa 20 lớp.</w:t>
      </w:r>
      <w:r>
        <w:rPr>
          <w:sz w:val="26"/>
          <w:szCs w:val="26"/>
        </w:rPr>
        <w:t xml:space="preserve"> </w:t>
      </w:r>
      <w:r w:rsidRPr="006355A9">
        <w:rPr>
          <w:sz w:val="26"/>
          <w:szCs w:val="26"/>
        </w:rPr>
        <w:t>Các phát hiện này sau đó được tinh chỉnh bằng phương pháp Non-Maximum Suppression để giải quyết các bounding box dư thừa. Chỉ số hiệu suất của hệ thống được hiển thị là 63.4 mAP và 45 FPS, cho thấy khả năng phát hiện đối tượng chính xác và nhanh chóng của nó. YOLO là một công cụ quan trọng trong lĩnh vực thị giác máy tính, giúp phát hiện và phân loại đối tượng trong hình ảnh và video theo thời gian thực.</w:t>
      </w:r>
      <w:bookmarkStart w:id="138" w:name="_1ksv4uv" w:colFirst="0" w:colLast="0"/>
      <w:bookmarkEnd w:id="138"/>
    </w:p>
    <w:p w14:paraId="4EB00AAE" w14:textId="5782796C" w:rsidR="004E5C9B" w:rsidRDefault="004E5C9B" w:rsidP="007D1598">
      <w:pPr>
        <w:ind w:firstLine="540"/>
        <w:jc w:val="both"/>
        <w:rPr>
          <w:sz w:val="26"/>
          <w:szCs w:val="26"/>
        </w:rPr>
      </w:pPr>
      <w:r>
        <w:rPr>
          <w:sz w:val="26"/>
          <w:szCs w:val="26"/>
        </w:rPr>
        <w:t xml:space="preserve">Để huấn luyện mô hình cần có tập dữ liệu đã được gán nhãn, hệ thống sử dụng tập dữ liệu có sẵn với 2097 hình ảnh, sau đó thực hiện tăng cường dữ liệu thêm bằng cách xoay lật ảnh để tạo ra được </w:t>
      </w:r>
      <w:r w:rsidR="007D1598">
        <w:rPr>
          <w:sz w:val="26"/>
          <w:szCs w:val="26"/>
        </w:rPr>
        <w:t xml:space="preserve">4991 hình ảnh lá sầu riêng bị bệnh và không bệnh. Để thêm sự đa dạng cho tậo dữ liệu hệ thống sử dụng thêm 715 hình ảnh background để huấn luyện cho mô hình không cố dự đoán sai. </w:t>
      </w:r>
      <w:r w:rsidRPr="004E5C9B">
        <w:rPr>
          <w:sz w:val="26"/>
          <w:szCs w:val="26"/>
        </w:rPr>
        <w:t xml:space="preserve">Sau khi có tập dữ liệu đã được gán nhãn, tiếp theo cần cài đặt môi trường và các thư viện hỗ trợ có liên quan để thực hiện huấn luyện cho mô hình. </w:t>
      </w:r>
    </w:p>
    <w:p w14:paraId="055D2F3D" w14:textId="12D3494F" w:rsidR="004E5C9B" w:rsidRPr="004E5C9B" w:rsidRDefault="004E5C9B" w:rsidP="004E5C9B">
      <w:pPr>
        <w:ind w:firstLine="540"/>
        <w:rPr>
          <w:b/>
          <w:bCs/>
          <w:sz w:val="26"/>
          <w:szCs w:val="26"/>
        </w:rPr>
      </w:pPr>
      <w:r w:rsidRPr="004E5C9B">
        <w:rPr>
          <w:b/>
          <w:bCs/>
          <w:sz w:val="26"/>
          <w:szCs w:val="26"/>
        </w:rPr>
        <w:t>Chia tập dữ liệu:</w:t>
      </w:r>
    </w:p>
    <w:p w14:paraId="7FCA7893" w14:textId="7AD72197" w:rsidR="004E5C9B" w:rsidRPr="004E5C9B" w:rsidRDefault="004E5C9B" w:rsidP="007D1598">
      <w:pPr>
        <w:ind w:firstLine="540"/>
        <w:jc w:val="both"/>
        <w:rPr>
          <w:sz w:val="26"/>
          <w:szCs w:val="26"/>
        </w:rPr>
      </w:pPr>
      <w:r w:rsidRPr="004E5C9B">
        <w:rPr>
          <w:sz w:val="26"/>
          <w:szCs w:val="26"/>
        </w:rPr>
        <w:t xml:space="preserve">Tập dữ liệu được chia </w:t>
      </w:r>
      <w:r w:rsidR="007D1598">
        <w:rPr>
          <w:sz w:val="26"/>
          <w:szCs w:val="26"/>
        </w:rPr>
        <w:t xml:space="preserve">theo tỷ lệ </w:t>
      </w:r>
      <w:r w:rsidRPr="004E5C9B">
        <w:rPr>
          <w:sz w:val="26"/>
          <w:szCs w:val="26"/>
        </w:rPr>
        <w:t>(</w:t>
      </w:r>
      <w:r>
        <w:rPr>
          <w:sz w:val="26"/>
          <w:szCs w:val="26"/>
        </w:rPr>
        <w:t>8</w:t>
      </w:r>
      <w:r w:rsidRPr="004E5C9B">
        <w:rPr>
          <w:sz w:val="26"/>
          <w:szCs w:val="26"/>
        </w:rPr>
        <w:t xml:space="preserve">; </w:t>
      </w:r>
      <w:r w:rsidR="00A26AC4">
        <w:rPr>
          <w:sz w:val="26"/>
          <w:szCs w:val="26"/>
        </w:rPr>
        <w:t>2</w:t>
      </w:r>
      <w:r w:rsidRPr="004E5C9B">
        <w:rPr>
          <w:sz w:val="26"/>
          <w:szCs w:val="26"/>
        </w:rPr>
        <w:t xml:space="preserve">) , </w:t>
      </w:r>
      <w:r>
        <w:rPr>
          <w:sz w:val="26"/>
          <w:szCs w:val="26"/>
        </w:rPr>
        <w:t>80</w:t>
      </w:r>
      <w:r w:rsidRPr="004E5C9B">
        <w:rPr>
          <w:sz w:val="26"/>
          <w:szCs w:val="26"/>
        </w:rPr>
        <w:t xml:space="preserve">% train, </w:t>
      </w:r>
      <w:r w:rsidR="00A26AC4">
        <w:rPr>
          <w:sz w:val="26"/>
          <w:szCs w:val="26"/>
        </w:rPr>
        <w:t>2</w:t>
      </w:r>
      <w:r>
        <w:rPr>
          <w:sz w:val="26"/>
          <w:szCs w:val="26"/>
        </w:rPr>
        <w:t>0</w:t>
      </w:r>
      <w:r w:rsidRPr="004E5C9B">
        <w:rPr>
          <w:sz w:val="26"/>
          <w:szCs w:val="26"/>
        </w:rPr>
        <w:t xml:space="preserve">% </w:t>
      </w:r>
      <w:r w:rsidR="00A26AC4">
        <w:rPr>
          <w:sz w:val="26"/>
          <w:szCs w:val="26"/>
        </w:rPr>
        <w:t>valid</w:t>
      </w:r>
      <w:r w:rsidRPr="004E5C9B">
        <w:rPr>
          <w:sz w:val="26"/>
          <w:szCs w:val="26"/>
        </w:rPr>
        <w:t>, các dữ liệu được chia 1 cách ngẫu nhiên.</w:t>
      </w:r>
      <w:r w:rsidR="007D1598">
        <w:rPr>
          <w:sz w:val="26"/>
          <w:szCs w:val="26"/>
        </w:rPr>
        <w:t xml:space="preserve"> </w:t>
      </w:r>
      <w:r w:rsidRPr="004E5C9B">
        <w:rPr>
          <w:sz w:val="26"/>
          <w:szCs w:val="26"/>
        </w:rPr>
        <w:t>Sau khi có được các tập dữ liệu cần thiết thì tiếp theo đến bước huấn luyện mô hình.</w:t>
      </w:r>
    </w:p>
    <w:p w14:paraId="0DB11336" w14:textId="2415CF41" w:rsidR="004E5C9B" w:rsidRDefault="004E5C9B" w:rsidP="007D1598">
      <w:pPr>
        <w:ind w:firstLine="540"/>
        <w:jc w:val="both"/>
        <w:rPr>
          <w:sz w:val="26"/>
          <w:szCs w:val="26"/>
        </w:rPr>
      </w:pPr>
      <w:r w:rsidRPr="007D1598">
        <w:rPr>
          <w:sz w:val="26"/>
          <w:szCs w:val="26"/>
        </w:rPr>
        <w:t xml:space="preserve">Trong quá trình huấn luyện mô hình YOLO thực hiện các công việc </w:t>
      </w:r>
      <w:r w:rsidR="007D1598">
        <w:rPr>
          <w:sz w:val="26"/>
          <w:szCs w:val="26"/>
        </w:rPr>
        <w:t xml:space="preserve">như: </w:t>
      </w:r>
      <w:r w:rsidR="007D1598" w:rsidRPr="004E5C9B">
        <w:rPr>
          <w:sz w:val="26"/>
          <w:szCs w:val="26"/>
        </w:rPr>
        <w:t xml:space="preserve">Mô hình sẽ đọc tập dữ liệu từ tệp </w:t>
      </w:r>
      <w:r w:rsidR="007D1598" w:rsidRPr="004E5C9B">
        <w:rPr>
          <w:i/>
          <w:iCs/>
          <w:sz w:val="26"/>
          <w:szCs w:val="26"/>
        </w:rPr>
        <w:t>data.yaml</w:t>
      </w:r>
      <w:r w:rsidR="007D1598">
        <w:rPr>
          <w:sz w:val="26"/>
          <w:szCs w:val="26"/>
        </w:rPr>
        <w:t>, t</w:t>
      </w:r>
      <w:r w:rsidR="007D1598" w:rsidRPr="004E5C9B">
        <w:rPr>
          <w:sz w:val="26"/>
          <w:szCs w:val="26"/>
        </w:rPr>
        <w:t>ệp này chứa đường dẫn đến các hình ảnh và nhãn tương ứng trong tập dữ liệu</w:t>
      </w:r>
      <w:r w:rsidR="007D1598">
        <w:rPr>
          <w:sz w:val="26"/>
          <w:szCs w:val="26"/>
        </w:rPr>
        <w:t xml:space="preserve">. </w:t>
      </w:r>
      <w:r w:rsidR="007D1598" w:rsidRPr="004E5C9B">
        <w:rPr>
          <w:sz w:val="26"/>
          <w:szCs w:val="26"/>
        </w:rPr>
        <w:t>Mô hình sẽ tiến hành tiền xử lý dữ liệu, bao gồm việc thay đổi kích thước hình ảnh (nếu cần) để phù hợp với kích thước đầu vào của mô hình (trong trường hợp này là 640x640), chuẩn hóa giá trị pixel, và chuyển đổi nhãn thành dạng phù hợp.</w:t>
      </w:r>
      <w:r w:rsidR="007D1598">
        <w:rPr>
          <w:sz w:val="26"/>
          <w:szCs w:val="26"/>
        </w:rPr>
        <w:t xml:space="preserve"> </w:t>
      </w:r>
      <w:r w:rsidR="007D1598" w:rsidRPr="004E5C9B">
        <w:rPr>
          <w:sz w:val="26"/>
          <w:szCs w:val="26"/>
        </w:rPr>
        <w:t>Trong mỗi epoch, mô hình sẽ thực hiện lan truyền tiến, tức là nó sẽ đi qua mỗi lớp của mô hình, từ đầu vào đến đầu ra, để tính toán dự đoán. Sau đó, nó sẽ so sánh dự đoán với nhãn thực tế để tính toán mất mát. Mô hình YOLO</w:t>
      </w:r>
      <w:r w:rsidR="007D1598">
        <w:rPr>
          <w:sz w:val="26"/>
          <w:szCs w:val="26"/>
        </w:rPr>
        <w:t>v11</w:t>
      </w:r>
      <w:r w:rsidR="007D1598" w:rsidRPr="004E5C9B">
        <w:rPr>
          <w:sz w:val="26"/>
          <w:szCs w:val="26"/>
        </w:rPr>
        <w:t xml:space="preserve"> sử dụng hàm mất mát đặc biệt được thiết kế để xử lý vấn đề phát hiện đối tượng.</w:t>
      </w:r>
      <w:r w:rsidR="007D1598">
        <w:rPr>
          <w:sz w:val="26"/>
          <w:szCs w:val="26"/>
        </w:rPr>
        <w:t xml:space="preserve"> </w:t>
      </w:r>
      <w:r w:rsidR="007D1598" w:rsidRPr="004E5C9B">
        <w:rPr>
          <w:sz w:val="26"/>
          <w:szCs w:val="26"/>
        </w:rPr>
        <w:t>Dựa trên giá trị mất mát, mô hình sẽ thực hiện lan truyền ngược để cập nhật trọng số. Lan truyền ngược là quá trình tính toán gradient của hàm mất mát đối với mỗi trọng số và bias, sau đó cập nhật chúng để giảm mất mát</w:t>
      </w:r>
      <w:r w:rsidR="007D1598">
        <w:rPr>
          <w:sz w:val="26"/>
          <w:szCs w:val="26"/>
        </w:rPr>
        <w:t>, m</w:t>
      </w:r>
      <w:r w:rsidR="007D1598" w:rsidRPr="004E5C9B">
        <w:rPr>
          <w:sz w:val="26"/>
          <w:szCs w:val="26"/>
        </w:rPr>
        <w:t>ô hình sẽ lặp lại quá trình này cho mỗi batch trong tập dữ liệu</w:t>
      </w:r>
      <w:r w:rsidR="00B14C53">
        <w:rPr>
          <w:sz w:val="26"/>
          <w:szCs w:val="26"/>
        </w:rPr>
        <w:t xml:space="preserve"> </w:t>
      </w:r>
      <w:r w:rsidR="007D1598" w:rsidRPr="004E5C9B">
        <w:rPr>
          <w:sz w:val="26"/>
          <w:szCs w:val="26"/>
        </w:rPr>
        <w:t>và cho mỗi epoch</w:t>
      </w:r>
      <w:r w:rsidR="00B14C53">
        <w:rPr>
          <w:sz w:val="26"/>
          <w:szCs w:val="26"/>
        </w:rPr>
        <w:t>.</w:t>
      </w:r>
    </w:p>
    <w:p w14:paraId="4D1A1759" w14:textId="38F169A1" w:rsidR="001103EE" w:rsidRPr="001103EE"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3B3DB8">
        <w:rPr>
          <w:b/>
          <w:bCs/>
          <w:sz w:val="26"/>
          <w:szCs w:val="26"/>
        </w:rPr>
        <w:t>Mô tả tập dữ liệu</w:t>
      </w:r>
    </w:p>
    <w:p w14:paraId="37F2EE52" w14:textId="03C5EB64" w:rsidR="00C82C07" w:rsidRPr="007D1598" w:rsidRDefault="003B3DB8" w:rsidP="007D1598">
      <w:pPr>
        <w:jc w:val="both"/>
        <w:rPr>
          <w:sz w:val="26"/>
          <w:szCs w:val="26"/>
        </w:rPr>
      </w:pPr>
      <w:r w:rsidRPr="006355A9">
        <w:rPr>
          <w:sz w:val="26"/>
          <w:szCs w:val="26"/>
        </w:rPr>
        <w:tab/>
        <w:t xml:space="preserve">Tập dữ liệu có sẵn gồm có </w:t>
      </w:r>
      <w:r w:rsidR="002F6633">
        <w:rPr>
          <w:sz w:val="26"/>
          <w:szCs w:val="26"/>
        </w:rPr>
        <w:t>4991</w:t>
      </w:r>
      <w:r w:rsidR="00B14C53">
        <w:rPr>
          <w:sz w:val="26"/>
          <w:szCs w:val="26"/>
        </w:rPr>
        <w:t xml:space="preserve"> </w:t>
      </w:r>
      <w:r w:rsidRPr="006355A9">
        <w:rPr>
          <w:sz w:val="26"/>
          <w:szCs w:val="26"/>
        </w:rPr>
        <w:t>hình ảnh lá sầu riêng</w:t>
      </w:r>
      <w:r w:rsidR="001C5237">
        <w:rPr>
          <w:sz w:val="26"/>
          <w:szCs w:val="26"/>
        </w:rPr>
        <w:fldChar w:fldCharType="begin"/>
      </w:r>
      <w:r w:rsidR="001C5237">
        <w:rPr>
          <w:sz w:val="26"/>
          <w:szCs w:val="26"/>
        </w:rPr>
        <w:instrText xml:space="preserve"> ADDIN ZOTERO_ITEM CSL_CITATION {"citationID":"M8gU2YCs","properties":{"formattedCitation":" [12]","plainCitation":" [12]","noteIndex":0},"citationItems":[{"id":96,"uris":["http://zotero.org/users/local/NoBK69ya/items/DN2EKQAW"],"itemData":{"id":96,"type":"webpage","abstract":"Even if you're not a machine learning expert, you can use Roboflow train a custom, state-of-the-art computer vision model on your own data.","title":"Sign in to Roboflow","URL":"https://app.roboflow.com/luanvan-qhyqv/benhcaysaurieng/browse?queryText=&amp;pageSize=50&amp;startingIndex=0&amp;browseQuery=true","accessed":{"date-parts":[["2025",4,23]]}}}],"schema":"https://github.com/citation-style-language/schema/raw/master/csl-citation.json"} </w:instrText>
      </w:r>
      <w:r w:rsidR="001C5237">
        <w:rPr>
          <w:sz w:val="26"/>
          <w:szCs w:val="26"/>
        </w:rPr>
        <w:fldChar w:fldCharType="separate"/>
      </w:r>
      <w:r w:rsidR="001C5237" w:rsidRPr="001C5237">
        <w:rPr>
          <w:sz w:val="26"/>
        </w:rPr>
        <w:t xml:space="preserve"> [12]</w:t>
      </w:r>
      <w:r w:rsidR="001C5237">
        <w:rPr>
          <w:sz w:val="26"/>
          <w:szCs w:val="26"/>
        </w:rPr>
        <w:fldChar w:fldCharType="end"/>
      </w:r>
      <w:r w:rsidR="002F6633" w:rsidRPr="002F6633">
        <w:rPr>
          <w:sz w:val="26"/>
          <w:szCs w:val="26"/>
        </w:rPr>
        <w:t xml:space="preserve"> </w:t>
      </w:r>
      <w:r w:rsidRPr="006355A9">
        <w:rPr>
          <w:sz w:val="26"/>
          <w:szCs w:val="26"/>
        </w:rPr>
        <w:t xml:space="preserve"> gồm có bốn nhãn: </w:t>
      </w:r>
      <w:r w:rsidR="006355A9" w:rsidRPr="006355A9">
        <w:rPr>
          <w:sz w:val="26"/>
          <w:szCs w:val="26"/>
        </w:rPr>
        <w:t>‘Algal Leaf Spot, ‘Leaf Blight</w:t>
      </w:r>
      <w:r w:rsidR="00B14C53">
        <w:rPr>
          <w:sz w:val="26"/>
          <w:szCs w:val="26"/>
        </w:rPr>
        <w:t>’</w:t>
      </w:r>
      <w:r w:rsidR="006355A9" w:rsidRPr="006355A9">
        <w:rPr>
          <w:sz w:val="26"/>
          <w:szCs w:val="26"/>
        </w:rPr>
        <w:t>, ‘Leaf Spot’,</w:t>
      </w:r>
      <w:r w:rsidR="00B14C53">
        <w:rPr>
          <w:sz w:val="26"/>
          <w:szCs w:val="26"/>
        </w:rPr>
        <w:t xml:space="preserve"> </w:t>
      </w:r>
      <w:r w:rsidR="006355A9" w:rsidRPr="006355A9">
        <w:rPr>
          <w:sz w:val="26"/>
          <w:szCs w:val="26"/>
        </w:rPr>
        <w:t>‘No Disease’. Tất cả hình ảnh đều ở dạng JPG, các hình ảnh được chỉnh về kích thước 640x640 pixel.</w:t>
      </w:r>
      <w:r w:rsidR="0016733E">
        <w:rPr>
          <w:sz w:val="26"/>
          <w:szCs w:val="26"/>
        </w:rPr>
        <w:t xml:space="preserve"> Để góp phần tăng thêm tính đa dạng của dữ liệu</w:t>
      </w:r>
      <w:r w:rsidR="00B14C53">
        <w:rPr>
          <w:sz w:val="26"/>
          <w:szCs w:val="26"/>
        </w:rPr>
        <w:t>,</w:t>
      </w:r>
      <w:r w:rsidR="0016733E">
        <w:rPr>
          <w:sz w:val="26"/>
          <w:szCs w:val="26"/>
        </w:rPr>
        <w:t xml:space="preserve"> nghiên cứu </w:t>
      </w:r>
      <w:r w:rsidR="00B14C53">
        <w:rPr>
          <w:sz w:val="26"/>
          <w:szCs w:val="26"/>
        </w:rPr>
        <w:t xml:space="preserve">đã thêm </w:t>
      </w:r>
      <w:r w:rsidR="00E74736">
        <w:rPr>
          <w:sz w:val="26"/>
          <w:szCs w:val="26"/>
        </w:rPr>
        <w:t>715 hình ảnh background</w:t>
      </w:r>
      <w:r w:rsidR="002F6633">
        <w:rPr>
          <w:sz w:val="26"/>
          <w:szCs w:val="26"/>
        </w:rPr>
        <w:fldChar w:fldCharType="begin"/>
      </w:r>
      <w:r w:rsidR="001C5237">
        <w:rPr>
          <w:sz w:val="26"/>
          <w:szCs w:val="26"/>
        </w:rPr>
        <w:instrText xml:space="preserve"> ADDIN ZOTERO_ITEM CSL_CITATION {"citationID":"8fuEuRFW","properties":{"formattedCitation":" [13]","plainCitation":" [13]","noteIndex":0},"citationItems":[{"id":90,"uris":["http://zotero.org/users/local/NoBK69ya/items/5R85QXEK"],"itemData":{"id":90,"type":"webpage","abstract":"Lightweight Scene Understanding Dataset","language":"en","title":"Stanford Background Dataset","URL":"https://www.kaggle.com/datasets/balraj98/stanford-background-dataset","accessed":{"date-parts":[["2025",4,23]]}}}],"schema":"https://github.com/citation-style-language/schema/raw/master/csl-citation.json"} </w:instrText>
      </w:r>
      <w:r w:rsidR="002F6633">
        <w:rPr>
          <w:sz w:val="26"/>
          <w:szCs w:val="26"/>
        </w:rPr>
        <w:fldChar w:fldCharType="separate"/>
      </w:r>
      <w:r w:rsidR="001C5237" w:rsidRPr="001C5237">
        <w:rPr>
          <w:sz w:val="26"/>
        </w:rPr>
        <w:t xml:space="preserve"> [13]</w:t>
      </w:r>
      <w:r w:rsidR="002F6633">
        <w:rPr>
          <w:sz w:val="26"/>
          <w:szCs w:val="26"/>
        </w:rPr>
        <w:fldChar w:fldCharType="end"/>
      </w:r>
      <w:r w:rsidR="00CB310D">
        <w:rPr>
          <w:sz w:val="26"/>
          <w:szCs w:val="26"/>
        </w:rPr>
        <w:t xml:space="preserve"> </w:t>
      </w:r>
      <w:r w:rsidR="00E74736">
        <w:rPr>
          <w:sz w:val="26"/>
          <w:szCs w:val="26"/>
        </w:rPr>
        <w:t>để cho mô hình có thể học được những vật thể, những đối tượng không phải đối tượng chính mà mô hình đang học, tránh việc mô hình cố nhận diện dẫn đến nhận diện sai.</w:t>
      </w:r>
    </w:p>
    <w:p w14:paraId="4AD4DC72" w14:textId="77777777" w:rsidR="007D1598" w:rsidRDefault="007D1598" w:rsidP="007D1598">
      <w:r>
        <w:br w:type="page"/>
      </w:r>
    </w:p>
    <w:p w14:paraId="756FBDF1" w14:textId="6765E37B" w:rsidR="001103EE" w:rsidRDefault="001103EE" w:rsidP="001103EE">
      <w:pPr>
        <w:spacing w:line="288" w:lineRule="auto"/>
        <w:outlineLvl w:val="2"/>
        <w:rPr>
          <w:b/>
          <w:sz w:val="26"/>
          <w:szCs w:val="26"/>
        </w:rPr>
      </w:pPr>
      <w:bookmarkStart w:id="139" w:name="_Toc196268094"/>
      <w:r w:rsidRPr="00BA2086">
        <w:rPr>
          <w:b/>
          <w:sz w:val="26"/>
          <w:szCs w:val="26"/>
        </w:rPr>
        <w:t>3.</w:t>
      </w:r>
      <w:r>
        <w:rPr>
          <w:b/>
          <w:sz w:val="26"/>
          <w:szCs w:val="26"/>
        </w:rPr>
        <w:t>2</w:t>
      </w:r>
      <w:r w:rsidRPr="00BA2086">
        <w:rPr>
          <w:b/>
          <w:sz w:val="26"/>
          <w:szCs w:val="26"/>
        </w:rPr>
        <w:t xml:space="preserve"> </w:t>
      </w:r>
      <w:r w:rsidRPr="00BA2086">
        <w:rPr>
          <w:b/>
          <w:color w:val="333333"/>
          <w:sz w:val="26"/>
          <w:szCs w:val="26"/>
          <w:highlight w:val="white"/>
        </w:rPr>
        <w:t>Cài đặt chức năng</w:t>
      </w:r>
      <w:bookmarkEnd w:id="139"/>
    </w:p>
    <w:bookmarkEnd w:id="137"/>
    <w:p w14:paraId="792DA5B2" w14:textId="77777777" w:rsidR="00C36084" w:rsidRPr="00BA2086" w:rsidRDefault="00C36084" w:rsidP="00C82C07">
      <w:pPr>
        <w:spacing w:before="80" w:line="288" w:lineRule="auto"/>
        <w:ind w:firstLine="360"/>
        <w:jc w:val="both"/>
        <w:outlineLvl w:val="3"/>
        <w:rPr>
          <w:b/>
          <w:color w:val="333333"/>
          <w:sz w:val="26"/>
          <w:szCs w:val="26"/>
          <w:highlight w:val="white"/>
        </w:rPr>
      </w:pPr>
      <w:r w:rsidRPr="00BA2086">
        <w:rPr>
          <w:b/>
          <w:color w:val="333333"/>
          <w:sz w:val="26"/>
          <w:szCs w:val="26"/>
          <w:highlight w:val="white"/>
        </w:rPr>
        <w:t>3.2.1 Chức năng người dùng</w:t>
      </w:r>
    </w:p>
    <w:p w14:paraId="673A8596" w14:textId="77777777" w:rsidR="00C36084" w:rsidRPr="00BA2086" w:rsidRDefault="00C36084" w:rsidP="00C82C07">
      <w:pPr>
        <w:spacing w:before="80" w:line="288" w:lineRule="auto"/>
        <w:ind w:firstLine="547"/>
        <w:jc w:val="both"/>
        <w:outlineLvl w:val="4"/>
        <w:rPr>
          <w:b/>
          <w:color w:val="333333"/>
          <w:sz w:val="26"/>
          <w:szCs w:val="26"/>
          <w:highlight w:val="white"/>
        </w:rPr>
      </w:pPr>
      <w:r w:rsidRPr="00BA2086">
        <w:rPr>
          <w:b/>
          <w:color w:val="333333"/>
          <w:sz w:val="26"/>
          <w:szCs w:val="26"/>
          <w:highlight w:val="white"/>
        </w:rPr>
        <w:t>3.2.1.1 Chức năng đặt hàng</w:t>
      </w:r>
    </w:p>
    <w:p w14:paraId="6561E271" w14:textId="77777777" w:rsidR="00E27623" w:rsidRDefault="00A372A2" w:rsidP="00E27623">
      <w:pPr>
        <w:keepNext/>
        <w:spacing w:line="288" w:lineRule="auto"/>
        <w:jc w:val="center"/>
      </w:pPr>
      <w:r w:rsidRPr="00A372A2">
        <w:rPr>
          <w:b/>
          <w:noProof/>
          <w:color w:val="333333"/>
          <w:sz w:val="26"/>
          <w:szCs w:val="26"/>
        </w:rPr>
        <w:drawing>
          <wp:inline distT="0" distB="0" distL="0" distR="0" wp14:anchorId="3D6ECAE8" wp14:editId="7A5DF03D">
            <wp:extent cx="5915025" cy="4890162"/>
            <wp:effectExtent l="0" t="0" r="0" b="5715"/>
            <wp:docPr id="83995477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4774" name="Picture 1" descr="A diagram of a flowchart&#10;&#10;AI-generated content may be incorrect."/>
                    <pic:cNvPicPr/>
                  </pic:nvPicPr>
                  <pic:blipFill>
                    <a:blip r:embed="rId50"/>
                    <a:stretch>
                      <a:fillRect/>
                    </a:stretch>
                  </pic:blipFill>
                  <pic:spPr>
                    <a:xfrm>
                      <a:off x="0" y="0"/>
                      <a:ext cx="5953014" cy="4921569"/>
                    </a:xfrm>
                    <a:prstGeom prst="rect">
                      <a:avLst/>
                    </a:prstGeom>
                  </pic:spPr>
                </pic:pic>
              </a:graphicData>
            </a:graphic>
          </wp:inline>
        </w:drawing>
      </w:r>
    </w:p>
    <w:p w14:paraId="4B23C94C" w14:textId="71B8B0A4" w:rsidR="00C36084" w:rsidRPr="00BA2086" w:rsidRDefault="00E27623" w:rsidP="00E27623">
      <w:pPr>
        <w:pStyle w:val="Caption"/>
        <w:rPr>
          <w:b/>
          <w:color w:val="333333"/>
          <w:highlight w:val="white"/>
        </w:rPr>
      </w:pPr>
      <w:bookmarkStart w:id="140" w:name="_Toc196282122"/>
      <w:r>
        <w:t xml:space="preserve">Hình </w:t>
      </w:r>
      <w:fldSimple w:instr=" SEQ Hình \* ARABIC ">
        <w:r w:rsidR="00CF71CE">
          <w:rPr>
            <w:noProof/>
          </w:rPr>
          <w:t>25</w:t>
        </w:r>
      </w:fldSimple>
      <w:r w:rsidR="00A421E9">
        <w:t>.</w:t>
      </w:r>
      <w:r w:rsidR="00FC5DEC" w:rsidRPr="00BA2086">
        <w:t xml:space="preserve"> </w:t>
      </w:r>
      <w:r w:rsidR="00FC5DEC" w:rsidRPr="00BA2086">
        <w:rPr>
          <w:highlight w:val="white"/>
        </w:rPr>
        <w:t>Lưu đồ chức năng đặt hàng</w:t>
      </w:r>
      <w:bookmarkEnd w:id="140"/>
    </w:p>
    <w:p w14:paraId="5824A1E3" w14:textId="00D64D53" w:rsidR="00FC5DEC" w:rsidRPr="00BA2086" w:rsidRDefault="00C36084" w:rsidP="007C64BF">
      <w:pPr>
        <w:spacing w:line="288" w:lineRule="auto"/>
        <w:ind w:firstLine="540"/>
        <w:jc w:val="both"/>
        <w:rPr>
          <w:bCs/>
          <w:color w:val="333333"/>
          <w:sz w:val="26"/>
          <w:szCs w:val="26"/>
        </w:rPr>
      </w:pPr>
      <w:r w:rsidRPr="00BA2086">
        <w:rPr>
          <w:bCs/>
          <w:color w:val="333333"/>
          <w:sz w:val="26"/>
          <w:szCs w:val="26"/>
        </w:rPr>
        <w:t xml:space="preserve">Lưu đồ mô tả quy trình </w:t>
      </w:r>
      <w:r w:rsidR="00644C36">
        <w:rPr>
          <w:bCs/>
          <w:color w:val="333333"/>
          <w:sz w:val="26"/>
          <w:szCs w:val="26"/>
        </w:rPr>
        <w:t>đặt hàng</w:t>
      </w:r>
      <w:r w:rsidRPr="00BA2086">
        <w:rPr>
          <w:bCs/>
          <w:color w:val="333333"/>
          <w:sz w:val="26"/>
          <w:szCs w:val="26"/>
        </w:rPr>
        <w:t xml:space="preserve"> trực tuyến. Quy trình bắt đầu với việc người dùng tìm kiếm sản phẩm thông qua các tiêu chí như tên, danh mục hoặc </w:t>
      </w:r>
      <w:r w:rsidR="004A46EC">
        <w:rPr>
          <w:bCs/>
          <w:color w:val="333333"/>
          <w:sz w:val="26"/>
          <w:szCs w:val="26"/>
        </w:rPr>
        <w:t>thương hiệu</w:t>
      </w:r>
      <w:r w:rsidRPr="00BA2086">
        <w:rPr>
          <w:bCs/>
          <w:color w:val="333333"/>
          <w:sz w:val="26"/>
          <w:szCs w:val="26"/>
        </w:rPr>
        <w:t>. Sau khi tìm thấy sản phẩm, người dùng có thể xem thông tin chi tiết và</w:t>
      </w:r>
      <w:r w:rsidR="004A46EC">
        <w:rPr>
          <w:bCs/>
          <w:color w:val="333333"/>
          <w:sz w:val="26"/>
          <w:szCs w:val="26"/>
        </w:rPr>
        <w:t xml:space="preserve"> thêm sản phẩm vào giỏ hàng</w:t>
      </w:r>
      <w:r w:rsidRPr="00BA2086">
        <w:rPr>
          <w:bCs/>
          <w:color w:val="333333"/>
          <w:sz w:val="26"/>
          <w:szCs w:val="26"/>
        </w:rPr>
        <w:t xml:space="preserve">. </w:t>
      </w:r>
      <w:r w:rsidR="004A46EC">
        <w:rPr>
          <w:bCs/>
          <w:color w:val="333333"/>
          <w:sz w:val="26"/>
          <w:szCs w:val="26"/>
        </w:rPr>
        <w:t>Người dùng cập nhật số lượng sản phẩm n</w:t>
      </w:r>
      <w:r w:rsidRPr="00BA2086">
        <w:rPr>
          <w:bCs/>
          <w:color w:val="333333"/>
          <w:sz w:val="26"/>
          <w:szCs w:val="26"/>
        </w:rPr>
        <w:t>ếu số lượng hợp lệ</w:t>
      </w:r>
      <w:r w:rsidR="00644C36">
        <w:rPr>
          <w:bCs/>
          <w:color w:val="333333"/>
          <w:sz w:val="26"/>
          <w:szCs w:val="26"/>
        </w:rPr>
        <w:t xml:space="preserve"> số lượng </w:t>
      </w:r>
      <w:r w:rsidRPr="00BA2086">
        <w:rPr>
          <w:bCs/>
          <w:color w:val="333333"/>
          <w:sz w:val="26"/>
          <w:szCs w:val="26"/>
        </w:rPr>
        <w:t xml:space="preserve">sản phẩm </w:t>
      </w:r>
      <w:r w:rsidR="004A46EC">
        <w:rPr>
          <w:bCs/>
          <w:color w:val="333333"/>
          <w:sz w:val="26"/>
          <w:szCs w:val="26"/>
        </w:rPr>
        <w:t>sẽ được cập nhật</w:t>
      </w:r>
      <w:r w:rsidRPr="00BA2086">
        <w:rPr>
          <w:bCs/>
          <w:color w:val="333333"/>
          <w:sz w:val="26"/>
          <w:szCs w:val="26"/>
        </w:rPr>
        <w:t>. Sau đó, người dùng</w:t>
      </w:r>
      <w:r w:rsidR="004A46EC">
        <w:rPr>
          <w:bCs/>
          <w:color w:val="333333"/>
          <w:sz w:val="26"/>
          <w:szCs w:val="26"/>
        </w:rPr>
        <w:t xml:space="preserve"> cần chọn nút đặt hàng để chuyển đến trang nhập thông tin vận chuyển</w:t>
      </w:r>
      <w:r w:rsidRPr="00BA2086">
        <w:rPr>
          <w:bCs/>
          <w:color w:val="333333"/>
          <w:sz w:val="26"/>
          <w:szCs w:val="26"/>
        </w:rPr>
        <w:t>. Sau khi hoàn tất việc</w:t>
      </w:r>
      <w:r w:rsidR="004A46EC">
        <w:rPr>
          <w:bCs/>
          <w:color w:val="333333"/>
          <w:sz w:val="26"/>
          <w:szCs w:val="26"/>
        </w:rPr>
        <w:t xml:space="preserve"> nhập thông tin vận chuyển và chọn phương thức thanh toán</w:t>
      </w:r>
      <w:r w:rsidRPr="00BA2086">
        <w:rPr>
          <w:bCs/>
          <w:color w:val="333333"/>
          <w:sz w:val="26"/>
          <w:szCs w:val="26"/>
        </w:rPr>
        <w:t>,</w:t>
      </w:r>
      <w:r w:rsidR="004A46EC">
        <w:rPr>
          <w:bCs/>
          <w:color w:val="333333"/>
          <w:sz w:val="26"/>
          <w:szCs w:val="26"/>
        </w:rPr>
        <w:t xml:space="preserve"> tại đây nếu phương thức thanh toán là </w:t>
      </w:r>
      <w:r w:rsidR="00644C36">
        <w:rPr>
          <w:bCs/>
          <w:color w:val="333333"/>
          <w:sz w:val="26"/>
          <w:szCs w:val="26"/>
        </w:rPr>
        <w:t xml:space="preserve">VNPAY </w:t>
      </w:r>
      <w:r w:rsidR="004A46EC">
        <w:rPr>
          <w:bCs/>
          <w:color w:val="333333"/>
          <w:sz w:val="26"/>
          <w:szCs w:val="26"/>
        </w:rPr>
        <w:t>thì sẽ chuyển đến trang thanh toán</w:t>
      </w:r>
      <w:r w:rsidR="00644C36">
        <w:rPr>
          <w:bCs/>
          <w:color w:val="333333"/>
          <w:sz w:val="26"/>
          <w:szCs w:val="26"/>
        </w:rPr>
        <w:t xml:space="preserve"> trực tuyến của VNPAY</w:t>
      </w:r>
      <w:r w:rsidR="004A46EC">
        <w:rPr>
          <w:bCs/>
          <w:color w:val="333333"/>
          <w:sz w:val="26"/>
          <w:szCs w:val="26"/>
        </w:rPr>
        <w:t>, tiếp theo người dùng cần nhập các thông tin về thẻ và OTP nếu hợp lệ thì thông báo đặt hàng thành công, ngược lại nếu phương thức thanh toán khi nhận hàng thì sẽ tạo đơn hàng và thông báo đặt hàng thành công</w:t>
      </w:r>
      <w:r w:rsidR="00644C36">
        <w:rPr>
          <w:bCs/>
          <w:color w:val="333333"/>
          <w:sz w:val="26"/>
          <w:szCs w:val="26"/>
        </w:rPr>
        <w:t xml:space="preserve"> và quy trình đặt hành kết thúc</w:t>
      </w:r>
      <w:r w:rsidR="00FC5DEC">
        <w:rPr>
          <w:bCs/>
          <w:color w:val="333333"/>
          <w:sz w:val="26"/>
          <w:szCs w:val="26"/>
        </w:rPr>
        <w:t>.</w:t>
      </w:r>
    </w:p>
    <w:p w14:paraId="172F3F97"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3.2.1.2 Chức năng hủy đơn hàng</w:t>
      </w:r>
    </w:p>
    <w:p w14:paraId="32149B2F" w14:textId="77777777" w:rsidR="00E27623" w:rsidRDefault="000B49FD" w:rsidP="00E27623">
      <w:pPr>
        <w:keepNext/>
        <w:spacing w:line="288" w:lineRule="auto"/>
        <w:jc w:val="center"/>
      </w:pPr>
      <w:r w:rsidRPr="000B49FD">
        <w:rPr>
          <w:bCs/>
          <w:noProof/>
          <w:color w:val="333333"/>
          <w:sz w:val="26"/>
          <w:szCs w:val="26"/>
        </w:rPr>
        <w:drawing>
          <wp:inline distT="0" distB="0" distL="0" distR="0" wp14:anchorId="5C1EEDC8" wp14:editId="3C8CB1DF">
            <wp:extent cx="5579745" cy="4476115"/>
            <wp:effectExtent l="0" t="0" r="1905" b="635"/>
            <wp:docPr id="18099503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397" name="Picture 1" descr="A diagram of a flowchart&#10;&#10;AI-generated content may be incorrect."/>
                    <pic:cNvPicPr/>
                  </pic:nvPicPr>
                  <pic:blipFill>
                    <a:blip r:embed="rId51"/>
                    <a:stretch>
                      <a:fillRect/>
                    </a:stretch>
                  </pic:blipFill>
                  <pic:spPr>
                    <a:xfrm>
                      <a:off x="0" y="0"/>
                      <a:ext cx="5579745" cy="4476115"/>
                    </a:xfrm>
                    <a:prstGeom prst="rect">
                      <a:avLst/>
                    </a:prstGeom>
                  </pic:spPr>
                </pic:pic>
              </a:graphicData>
            </a:graphic>
          </wp:inline>
        </w:drawing>
      </w:r>
    </w:p>
    <w:p w14:paraId="0AA74D37" w14:textId="625152B5" w:rsidR="00C36084" w:rsidRPr="00BA2086" w:rsidRDefault="00E27623" w:rsidP="00E27623">
      <w:pPr>
        <w:pStyle w:val="Caption"/>
        <w:rPr>
          <w:bCs/>
          <w:color w:val="333333"/>
          <w:highlight w:val="white"/>
        </w:rPr>
      </w:pPr>
      <w:bookmarkStart w:id="141" w:name="_Toc196282123"/>
      <w:r>
        <w:t xml:space="preserve">Hình </w:t>
      </w:r>
      <w:fldSimple w:instr=" SEQ Hình \* ARABIC ">
        <w:r w:rsidR="00CF71CE">
          <w:rPr>
            <w:noProof/>
          </w:rPr>
          <w:t>26</w:t>
        </w:r>
      </w:fldSimple>
      <w:r w:rsidR="00A421E9">
        <w:t>.</w:t>
      </w:r>
      <w:r w:rsidR="00FC5DEC">
        <w:t xml:space="preserve"> </w:t>
      </w:r>
      <w:r w:rsidR="00FC5DEC" w:rsidRPr="00BA2086">
        <w:rPr>
          <w:highlight w:val="white"/>
        </w:rPr>
        <w:t>Lưu đồ chức năng hủy đơn hàng</w:t>
      </w:r>
      <w:bookmarkEnd w:id="141"/>
    </w:p>
    <w:p w14:paraId="391C2FED" w14:textId="4EE9E3C0" w:rsidR="00C36084" w:rsidRDefault="00C36084" w:rsidP="00AA6BFB">
      <w:pPr>
        <w:spacing w:line="288" w:lineRule="auto"/>
        <w:ind w:firstLine="540"/>
        <w:jc w:val="both"/>
        <w:rPr>
          <w:bCs/>
          <w:color w:val="333333"/>
          <w:sz w:val="26"/>
          <w:szCs w:val="26"/>
          <w:highlight w:val="white"/>
        </w:rPr>
      </w:pPr>
      <w:r w:rsidRPr="00BA2086">
        <w:rPr>
          <w:bCs/>
          <w:color w:val="333333"/>
          <w:sz w:val="26"/>
          <w:szCs w:val="26"/>
          <w:highlight w:val="white"/>
        </w:rPr>
        <w:t>Lưu đồ mô tả quy trình kiểm tra và hủy đơn hàng. Quy trình bắt đầu từ việc người dùng xem danh sách đơn hàng hoặc chi tiết của từng đơn hàng. Sau đó, người dùng kiểm tra trạng thái của đơn hàng. Nếu trạng thái đơn hàng cho phép, người dùng có thể quyết định hủy đơn hàng. Trong trường hợp người dùng xác nhận hủy, hệ thống sẽ thực hiện việc hủy đơn hàng và lưu vào cơ sở dữ liệu. Quy trình kết thúc sau khi hủy đơn hàng thành công hoặc nếu người dùng quyết định không hủy.</w:t>
      </w:r>
    </w:p>
    <w:p w14:paraId="2204F001" w14:textId="77777777" w:rsidR="006355A9" w:rsidRDefault="006355A9" w:rsidP="00AA6BFB">
      <w:pPr>
        <w:spacing w:line="288" w:lineRule="auto"/>
        <w:ind w:firstLine="540"/>
        <w:jc w:val="both"/>
        <w:rPr>
          <w:bCs/>
          <w:color w:val="333333"/>
          <w:sz w:val="26"/>
          <w:szCs w:val="26"/>
          <w:highlight w:val="white"/>
        </w:rPr>
      </w:pPr>
    </w:p>
    <w:p w14:paraId="42DEE61D" w14:textId="77777777" w:rsidR="006355A9" w:rsidRDefault="006355A9" w:rsidP="00AA6BFB">
      <w:pPr>
        <w:spacing w:line="288" w:lineRule="auto"/>
        <w:ind w:firstLine="540"/>
        <w:jc w:val="both"/>
        <w:rPr>
          <w:bCs/>
          <w:color w:val="333333"/>
          <w:sz w:val="26"/>
          <w:szCs w:val="26"/>
          <w:highlight w:val="white"/>
        </w:rPr>
      </w:pPr>
    </w:p>
    <w:p w14:paraId="27636263" w14:textId="77777777" w:rsidR="006355A9" w:rsidRDefault="006355A9" w:rsidP="00AA6BFB">
      <w:pPr>
        <w:spacing w:line="288" w:lineRule="auto"/>
        <w:ind w:firstLine="540"/>
        <w:jc w:val="both"/>
        <w:rPr>
          <w:bCs/>
          <w:color w:val="333333"/>
          <w:sz w:val="26"/>
          <w:szCs w:val="26"/>
          <w:highlight w:val="white"/>
        </w:rPr>
      </w:pPr>
    </w:p>
    <w:p w14:paraId="779F57A6" w14:textId="77777777" w:rsidR="006355A9" w:rsidRDefault="006355A9" w:rsidP="00AA6BFB">
      <w:pPr>
        <w:spacing w:line="288" w:lineRule="auto"/>
        <w:ind w:firstLine="540"/>
        <w:jc w:val="both"/>
        <w:rPr>
          <w:bCs/>
          <w:color w:val="333333"/>
          <w:sz w:val="26"/>
          <w:szCs w:val="26"/>
          <w:highlight w:val="white"/>
        </w:rPr>
      </w:pPr>
    </w:p>
    <w:p w14:paraId="0BB8E72C" w14:textId="77777777" w:rsidR="006355A9" w:rsidRDefault="006355A9" w:rsidP="00AA6BFB">
      <w:pPr>
        <w:spacing w:line="288" w:lineRule="auto"/>
        <w:ind w:firstLine="540"/>
        <w:jc w:val="both"/>
        <w:rPr>
          <w:bCs/>
          <w:color w:val="333333"/>
          <w:sz w:val="26"/>
          <w:szCs w:val="26"/>
          <w:highlight w:val="white"/>
        </w:rPr>
      </w:pPr>
    </w:p>
    <w:p w14:paraId="5E42FB4E" w14:textId="77777777" w:rsidR="006355A9" w:rsidRDefault="006355A9" w:rsidP="00AA6BFB">
      <w:pPr>
        <w:spacing w:line="288" w:lineRule="auto"/>
        <w:ind w:firstLine="540"/>
        <w:jc w:val="both"/>
        <w:rPr>
          <w:bCs/>
          <w:color w:val="333333"/>
          <w:sz w:val="26"/>
          <w:szCs w:val="26"/>
          <w:highlight w:val="white"/>
        </w:rPr>
      </w:pPr>
    </w:p>
    <w:p w14:paraId="541D50F9" w14:textId="77777777" w:rsidR="006355A9" w:rsidRDefault="006355A9" w:rsidP="00AA6BFB">
      <w:pPr>
        <w:spacing w:line="288" w:lineRule="auto"/>
        <w:ind w:firstLine="540"/>
        <w:jc w:val="both"/>
        <w:rPr>
          <w:bCs/>
          <w:color w:val="333333"/>
          <w:sz w:val="26"/>
          <w:szCs w:val="26"/>
          <w:highlight w:val="white"/>
        </w:rPr>
      </w:pPr>
    </w:p>
    <w:p w14:paraId="4F9290E8" w14:textId="77777777" w:rsidR="006355A9" w:rsidRDefault="006355A9" w:rsidP="00AA6BFB">
      <w:pPr>
        <w:spacing w:line="288" w:lineRule="auto"/>
        <w:ind w:firstLine="540"/>
        <w:jc w:val="both"/>
        <w:rPr>
          <w:bCs/>
          <w:color w:val="333333"/>
          <w:sz w:val="26"/>
          <w:szCs w:val="26"/>
          <w:highlight w:val="white"/>
        </w:rPr>
      </w:pPr>
    </w:p>
    <w:p w14:paraId="2D87F22A" w14:textId="77777777" w:rsidR="006355A9" w:rsidRPr="00BA2086" w:rsidRDefault="006355A9" w:rsidP="00AA6BFB">
      <w:pPr>
        <w:spacing w:line="288" w:lineRule="auto"/>
        <w:ind w:firstLine="540"/>
        <w:jc w:val="both"/>
        <w:rPr>
          <w:bCs/>
          <w:color w:val="333333"/>
          <w:sz w:val="26"/>
          <w:szCs w:val="26"/>
          <w:highlight w:val="white"/>
        </w:rPr>
      </w:pPr>
    </w:p>
    <w:p w14:paraId="2D3B9007" w14:textId="77777777" w:rsidR="00C36084" w:rsidRPr="00BA2086" w:rsidRDefault="00C36084" w:rsidP="00C36084">
      <w:pPr>
        <w:spacing w:line="288" w:lineRule="auto"/>
        <w:ind w:firstLine="360"/>
        <w:jc w:val="both"/>
        <w:outlineLvl w:val="3"/>
        <w:rPr>
          <w:b/>
          <w:color w:val="333333"/>
          <w:sz w:val="26"/>
          <w:szCs w:val="26"/>
          <w:highlight w:val="white"/>
        </w:rPr>
      </w:pPr>
      <w:r w:rsidRPr="00BA2086">
        <w:rPr>
          <w:b/>
          <w:color w:val="333333"/>
          <w:sz w:val="26"/>
          <w:szCs w:val="26"/>
          <w:highlight w:val="white"/>
        </w:rPr>
        <w:t>3.2.2 Chức năng người quản trị viên</w:t>
      </w:r>
    </w:p>
    <w:p w14:paraId="6111150A" w14:textId="77777777" w:rsidR="00C36084" w:rsidRPr="00BA2086" w:rsidRDefault="00C36084" w:rsidP="00C82C07">
      <w:pPr>
        <w:spacing w:before="80" w:line="288" w:lineRule="auto"/>
        <w:ind w:firstLine="547"/>
        <w:jc w:val="both"/>
        <w:outlineLvl w:val="4"/>
        <w:rPr>
          <w:b/>
          <w:color w:val="333333"/>
          <w:sz w:val="26"/>
          <w:szCs w:val="26"/>
          <w:highlight w:val="white"/>
        </w:rPr>
      </w:pPr>
      <w:r w:rsidRPr="00BA2086">
        <w:rPr>
          <w:b/>
          <w:color w:val="333333"/>
          <w:sz w:val="26"/>
          <w:szCs w:val="26"/>
          <w:highlight w:val="white"/>
        </w:rPr>
        <w:t>3.2.2.1 Chức năng quản lý sản phẩm</w:t>
      </w:r>
    </w:p>
    <w:p w14:paraId="211DB8AE" w14:textId="5ED5A86D" w:rsidR="00E27623" w:rsidRDefault="006C2EDA" w:rsidP="00E27623">
      <w:pPr>
        <w:keepNext/>
        <w:spacing w:line="288" w:lineRule="auto"/>
        <w:jc w:val="both"/>
      </w:pPr>
      <w:r w:rsidRPr="006C2EDA">
        <w:rPr>
          <w:noProof/>
        </w:rPr>
        <w:drawing>
          <wp:inline distT="0" distB="0" distL="0" distR="0" wp14:anchorId="45AB38B6" wp14:editId="3147CE59">
            <wp:extent cx="5799184" cy="2722729"/>
            <wp:effectExtent l="0" t="0" r="0" b="1905"/>
            <wp:docPr id="1182239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9035" name="Picture 1" descr="A screenshot of a computer&#10;&#10;AI-generated content may be incorrect."/>
                    <pic:cNvPicPr/>
                  </pic:nvPicPr>
                  <pic:blipFill>
                    <a:blip r:embed="rId52"/>
                    <a:stretch>
                      <a:fillRect/>
                    </a:stretch>
                  </pic:blipFill>
                  <pic:spPr>
                    <a:xfrm>
                      <a:off x="0" y="0"/>
                      <a:ext cx="5825866" cy="2735256"/>
                    </a:xfrm>
                    <a:prstGeom prst="rect">
                      <a:avLst/>
                    </a:prstGeom>
                  </pic:spPr>
                </pic:pic>
              </a:graphicData>
            </a:graphic>
          </wp:inline>
        </w:drawing>
      </w:r>
    </w:p>
    <w:p w14:paraId="6760F8D2" w14:textId="206D8979" w:rsidR="00C36084" w:rsidRPr="00BA2086" w:rsidRDefault="00E27623" w:rsidP="00FC5DEC">
      <w:pPr>
        <w:pStyle w:val="Caption"/>
        <w:rPr>
          <w:b/>
          <w:color w:val="333333"/>
          <w:highlight w:val="white"/>
        </w:rPr>
      </w:pPr>
      <w:bookmarkStart w:id="142" w:name="_Toc196282124"/>
      <w:r>
        <w:t xml:space="preserve">Hình </w:t>
      </w:r>
      <w:fldSimple w:instr=" SEQ Hình \* ARABIC ">
        <w:r w:rsidR="00CF71CE">
          <w:rPr>
            <w:noProof/>
          </w:rPr>
          <w:t>27</w:t>
        </w:r>
      </w:fldSimple>
      <w:r w:rsidR="00A421E9">
        <w:t>.</w:t>
      </w:r>
      <w:r w:rsidR="00FC5DEC" w:rsidRPr="00BA2086">
        <w:t xml:space="preserve"> </w:t>
      </w:r>
      <w:r w:rsidR="00FC5DEC" w:rsidRPr="00BA2086">
        <w:rPr>
          <w:highlight w:val="white"/>
        </w:rPr>
        <w:t>Danh sách sản phẩm</w:t>
      </w:r>
      <w:bookmarkEnd w:id="142"/>
    </w:p>
    <w:p w14:paraId="5D1E7148" w14:textId="4C60A929" w:rsidR="00C36084"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Quản lý sản phẩm trong hệ thống bán thuốc bảo vệ thực vật không chỉ giúp người quản trị viên thêm mới sản phẩm một cách dễ dàng mà còn cung cấp tính năng chỉnh sửa thông tin sản phẩm, đảm bảo cho sản phẩm luôn ở tình trạng mới nhất. Trong quá trình thêm sản phẩm mới, người quản trị viên có thể nhập mọi thông tin liên quan đến sản phẩm như: tên sản phẩm, </w:t>
      </w:r>
      <w:r w:rsidR="00623DFA">
        <w:rPr>
          <w:color w:val="333333"/>
          <w:sz w:val="26"/>
          <w:szCs w:val="26"/>
          <w:highlight w:val="white"/>
        </w:rPr>
        <w:t>giá bán của sản phẩm</w:t>
      </w:r>
      <w:r w:rsidRPr="00BA2086">
        <w:rPr>
          <w:color w:val="333333"/>
          <w:sz w:val="26"/>
          <w:szCs w:val="26"/>
          <w:highlight w:val="white"/>
        </w:rPr>
        <w:t xml:space="preserve">, </w:t>
      </w:r>
      <w:r w:rsidR="00623DFA">
        <w:rPr>
          <w:color w:val="333333"/>
          <w:sz w:val="26"/>
          <w:szCs w:val="26"/>
          <w:highlight w:val="white"/>
        </w:rPr>
        <w:t>chọn thương hiệu</w:t>
      </w:r>
      <w:r w:rsidRPr="00BA2086">
        <w:rPr>
          <w:color w:val="333333"/>
          <w:sz w:val="26"/>
          <w:szCs w:val="26"/>
          <w:highlight w:val="white"/>
        </w:rPr>
        <w:t xml:space="preserve">, </w:t>
      </w:r>
      <w:r w:rsidR="00623DFA">
        <w:rPr>
          <w:color w:val="333333"/>
          <w:sz w:val="26"/>
          <w:szCs w:val="26"/>
          <w:highlight w:val="white"/>
        </w:rPr>
        <w:t>chọn danh mục</w:t>
      </w:r>
      <w:r w:rsidRPr="00BA2086">
        <w:rPr>
          <w:color w:val="333333"/>
          <w:sz w:val="26"/>
          <w:szCs w:val="26"/>
          <w:highlight w:val="white"/>
        </w:rPr>
        <w:t>,</w:t>
      </w:r>
      <w:r w:rsidR="00623DFA">
        <w:rPr>
          <w:color w:val="333333"/>
          <w:sz w:val="26"/>
          <w:szCs w:val="26"/>
          <w:highlight w:val="white"/>
        </w:rPr>
        <w:t xml:space="preserve"> nhập đơn vị tính, nhập phần trăm khuyến mãi nếu có, </w:t>
      </w:r>
      <w:r w:rsidRPr="00BA2086">
        <w:rPr>
          <w:color w:val="333333"/>
          <w:sz w:val="26"/>
          <w:szCs w:val="26"/>
          <w:highlight w:val="white"/>
        </w:rPr>
        <w:t>mô tả chi tiết</w:t>
      </w:r>
      <w:r w:rsidR="00623DFA">
        <w:rPr>
          <w:color w:val="333333"/>
          <w:sz w:val="26"/>
          <w:szCs w:val="26"/>
          <w:highlight w:val="white"/>
        </w:rPr>
        <w:t xml:space="preserve"> và mô tả công dụng của sản phẩm, cuối cùng là chọn trạng thái và hình ảnh của sản phẩm</w:t>
      </w:r>
      <w:r w:rsidRPr="00BA2086">
        <w:rPr>
          <w:color w:val="333333"/>
          <w:sz w:val="26"/>
          <w:szCs w:val="26"/>
          <w:highlight w:val="white"/>
        </w:rPr>
        <w:t>. Chức năng cập nhật sản phẩm cung cấp khả năng linh hoạt trong việc điều chỉnh thông tin của sản phẩm, từ tên, giá</w:t>
      </w:r>
      <w:r w:rsidR="00623DFA">
        <w:rPr>
          <w:color w:val="333333"/>
          <w:sz w:val="26"/>
          <w:szCs w:val="26"/>
          <w:highlight w:val="white"/>
        </w:rPr>
        <w:t xml:space="preserve"> bán</w:t>
      </w:r>
      <w:r w:rsidRPr="00BA2086">
        <w:rPr>
          <w:color w:val="333333"/>
          <w:sz w:val="26"/>
          <w:szCs w:val="26"/>
          <w:highlight w:val="white"/>
        </w:rPr>
        <w:t xml:space="preserve"> đến hình ảnh của sản phẩm, đồng thời giữ cho cơ sở dữ liệu luôn được cập nhật với thông tin mới nhất. Tính năng </w:t>
      </w:r>
      <w:r w:rsidR="00623DFA">
        <w:rPr>
          <w:color w:val="333333"/>
          <w:sz w:val="26"/>
          <w:szCs w:val="26"/>
          <w:highlight w:val="white"/>
        </w:rPr>
        <w:t xml:space="preserve">cập nhật trạng thái sản </w:t>
      </w:r>
      <w:r w:rsidRPr="00BA2086">
        <w:rPr>
          <w:color w:val="333333"/>
          <w:sz w:val="26"/>
          <w:szCs w:val="26"/>
          <w:highlight w:val="white"/>
        </w:rPr>
        <w:t>phẩm giúp cho người quản trị viên dễ dàng quản lý danh sách các hàng hóa</w:t>
      </w:r>
      <w:r w:rsidR="00623DFA">
        <w:rPr>
          <w:color w:val="333333"/>
          <w:sz w:val="26"/>
          <w:szCs w:val="26"/>
          <w:highlight w:val="white"/>
        </w:rPr>
        <w:t xml:space="preserve"> đang được trưng bày hoặc đã ngừng kinh doanh</w:t>
      </w:r>
      <w:r w:rsidRPr="00BA2086">
        <w:rPr>
          <w:color w:val="333333"/>
          <w:sz w:val="26"/>
          <w:szCs w:val="26"/>
          <w:highlight w:val="white"/>
        </w:rPr>
        <w:t>, đảm bảo được những sản phẩm đang được hiển thị trên trang web luôn được</w:t>
      </w:r>
      <w:r w:rsidR="00623DFA">
        <w:rPr>
          <w:color w:val="333333"/>
          <w:sz w:val="26"/>
          <w:szCs w:val="26"/>
          <w:highlight w:val="white"/>
        </w:rPr>
        <w:t xml:space="preserve"> chính xác và</w:t>
      </w:r>
      <w:r w:rsidRPr="00BA2086">
        <w:rPr>
          <w:color w:val="333333"/>
          <w:sz w:val="26"/>
          <w:szCs w:val="26"/>
          <w:highlight w:val="white"/>
        </w:rPr>
        <w:t xml:space="preserve"> sẵn mới</w:t>
      </w:r>
      <w:r w:rsidR="00623DFA">
        <w:rPr>
          <w:color w:val="333333"/>
          <w:sz w:val="26"/>
          <w:szCs w:val="26"/>
          <w:highlight w:val="white"/>
        </w:rPr>
        <w:t>.</w:t>
      </w:r>
    </w:p>
    <w:p w14:paraId="2F9AC764" w14:textId="46FC8FB8" w:rsidR="00623DFA" w:rsidRDefault="00623DFA" w:rsidP="00243690">
      <w:pPr>
        <w:spacing w:before="80" w:line="288" w:lineRule="auto"/>
        <w:ind w:firstLine="540"/>
        <w:jc w:val="both"/>
        <w:rPr>
          <w:color w:val="333333"/>
          <w:sz w:val="26"/>
          <w:szCs w:val="26"/>
          <w:highlight w:val="white"/>
        </w:rPr>
      </w:pPr>
      <w:r>
        <w:rPr>
          <w:color w:val="333333"/>
          <w:sz w:val="26"/>
          <w:szCs w:val="26"/>
          <w:highlight w:val="white"/>
        </w:rPr>
        <w:t>Khi tạo mới sản phẩm vì chỉ có các thông tin cơ bản của sản phẩm hiện tại chưacập nhật được số lượng hiện tại trong kho của sản phẩm, đối với trường nhập liệu công dụng của sản phẩm cần phải nêu rõ được sản phẩm điều trị hoặc có tác dụng gì, trên loại cây trồng nào, trên một đối tượng cụ thể nào đó, hiệu quả mức độ như thế nào để có thể lọt vào danh sách tìm kiếm sản phẩm của chức năng chẩn đoán bệnh và đưa ra gợi ý sản phẩm phù hợp.</w:t>
      </w:r>
    </w:p>
    <w:p w14:paraId="6E365CBC" w14:textId="77777777" w:rsidR="00243690" w:rsidRDefault="00243690" w:rsidP="00243690">
      <w:pPr>
        <w:spacing w:before="80" w:line="288" w:lineRule="auto"/>
        <w:ind w:firstLine="540"/>
        <w:jc w:val="both"/>
        <w:rPr>
          <w:color w:val="333333"/>
          <w:sz w:val="26"/>
          <w:szCs w:val="26"/>
          <w:highlight w:val="white"/>
        </w:rPr>
      </w:pPr>
    </w:p>
    <w:p w14:paraId="390C516E" w14:textId="77777777" w:rsidR="00243690" w:rsidRDefault="00243690" w:rsidP="00AD56CA">
      <w:pPr>
        <w:spacing w:before="80" w:line="288" w:lineRule="auto"/>
        <w:jc w:val="both"/>
        <w:rPr>
          <w:color w:val="333333"/>
          <w:sz w:val="26"/>
          <w:szCs w:val="26"/>
          <w:highlight w:val="white"/>
        </w:rPr>
      </w:pPr>
    </w:p>
    <w:p w14:paraId="35CB053F" w14:textId="23F7682B" w:rsidR="00243690" w:rsidRDefault="003E24C4" w:rsidP="00243690">
      <w:pPr>
        <w:keepNext/>
        <w:spacing w:before="80" w:line="288" w:lineRule="auto"/>
      </w:pPr>
      <w:r w:rsidRPr="003E24C4">
        <w:rPr>
          <w:noProof/>
        </w:rPr>
        <w:drawing>
          <wp:inline distT="0" distB="0" distL="0" distR="0" wp14:anchorId="656402D3" wp14:editId="2273764A">
            <wp:extent cx="5759450" cy="2660072"/>
            <wp:effectExtent l="0" t="0" r="0" b="6985"/>
            <wp:docPr id="66967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77047" name=""/>
                    <pic:cNvPicPr/>
                  </pic:nvPicPr>
                  <pic:blipFill>
                    <a:blip r:embed="rId53"/>
                    <a:stretch>
                      <a:fillRect/>
                    </a:stretch>
                  </pic:blipFill>
                  <pic:spPr>
                    <a:xfrm>
                      <a:off x="0" y="0"/>
                      <a:ext cx="5778014" cy="2668646"/>
                    </a:xfrm>
                    <a:prstGeom prst="rect">
                      <a:avLst/>
                    </a:prstGeom>
                  </pic:spPr>
                </pic:pic>
              </a:graphicData>
            </a:graphic>
          </wp:inline>
        </w:drawing>
      </w:r>
    </w:p>
    <w:p w14:paraId="306C318B" w14:textId="600F6DC7" w:rsidR="00E27623" w:rsidRDefault="00243690" w:rsidP="00243690">
      <w:pPr>
        <w:pStyle w:val="Caption"/>
        <w:rPr>
          <w:noProof/>
        </w:rPr>
      </w:pPr>
      <w:bookmarkStart w:id="143" w:name="_Toc196282125"/>
      <w:r>
        <w:t xml:space="preserve">Hình </w:t>
      </w:r>
      <w:fldSimple w:instr=" SEQ Hình \* ARABIC ">
        <w:r w:rsidR="00CF71CE">
          <w:rPr>
            <w:noProof/>
          </w:rPr>
          <w:t>28</w:t>
        </w:r>
      </w:fldSimple>
      <w:r>
        <w:t>. Chức năng thêm mới sản phẩm</w:t>
      </w:r>
      <w:bookmarkEnd w:id="143"/>
      <w:r w:rsidR="003E24C4" w:rsidRPr="003E24C4">
        <w:rPr>
          <w:noProof/>
        </w:rPr>
        <w:t xml:space="preserve"> </w:t>
      </w:r>
    </w:p>
    <w:p w14:paraId="357621C1" w14:textId="0688DC05" w:rsidR="003E24C4" w:rsidRPr="003E24C4" w:rsidRDefault="00AD56CA" w:rsidP="003E24C4">
      <w:pPr>
        <w:rPr>
          <w:highlight w:val="white"/>
          <w:lang w:eastAsia="en-US"/>
        </w:rPr>
      </w:pPr>
      <w:r w:rsidRPr="00AD56CA">
        <w:rPr>
          <w:noProof/>
          <w:lang w:eastAsia="en-US"/>
        </w:rPr>
        <w:drawing>
          <wp:inline distT="0" distB="0" distL="0" distR="0" wp14:anchorId="4B6D7000" wp14:editId="0AB1F226">
            <wp:extent cx="5794084" cy="3218213"/>
            <wp:effectExtent l="0" t="0" r="0" b="1270"/>
            <wp:docPr id="104887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4233" name=""/>
                    <pic:cNvPicPr/>
                  </pic:nvPicPr>
                  <pic:blipFill>
                    <a:blip r:embed="rId54"/>
                    <a:stretch>
                      <a:fillRect/>
                    </a:stretch>
                  </pic:blipFill>
                  <pic:spPr>
                    <a:xfrm>
                      <a:off x="0" y="0"/>
                      <a:ext cx="5820324" cy="3232787"/>
                    </a:xfrm>
                    <a:prstGeom prst="rect">
                      <a:avLst/>
                    </a:prstGeom>
                  </pic:spPr>
                </pic:pic>
              </a:graphicData>
            </a:graphic>
          </wp:inline>
        </w:drawing>
      </w:r>
    </w:p>
    <w:p w14:paraId="5A9D9DEA" w14:textId="3089004B" w:rsidR="00C36084" w:rsidRPr="00BA2086" w:rsidRDefault="00E27623" w:rsidP="00FC5DEC">
      <w:pPr>
        <w:pStyle w:val="Caption"/>
        <w:rPr>
          <w:color w:val="333333"/>
          <w:highlight w:val="white"/>
        </w:rPr>
      </w:pPr>
      <w:bookmarkStart w:id="144" w:name="_Toc196282126"/>
      <w:r>
        <w:t xml:space="preserve">Hình </w:t>
      </w:r>
      <w:fldSimple w:instr=" SEQ Hình \* ARABIC ">
        <w:r w:rsidR="00CF71CE">
          <w:rPr>
            <w:noProof/>
          </w:rPr>
          <w:t>29</w:t>
        </w:r>
      </w:fldSimple>
      <w:r w:rsidR="00A421E9">
        <w:t>.</w:t>
      </w:r>
      <w:r w:rsidR="00FC5DEC" w:rsidRPr="00BA2086">
        <w:rPr>
          <w:color w:val="333333"/>
          <w:highlight w:val="white"/>
        </w:rPr>
        <w:t xml:space="preserve"> </w:t>
      </w:r>
      <w:r w:rsidR="00FC5DEC" w:rsidRPr="00BA2086">
        <w:rPr>
          <w:highlight w:val="white"/>
        </w:rPr>
        <w:t xml:space="preserve">Chức </w:t>
      </w:r>
      <w:r w:rsidR="00FC5DEC">
        <w:rPr>
          <w:highlight w:val="white"/>
        </w:rPr>
        <w:t>năng cập nhật sản phẩm</w:t>
      </w:r>
      <w:bookmarkEnd w:id="144"/>
    </w:p>
    <w:p w14:paraId="7167B769" w14:textId="5ED1C86A" w:rsidR="00EE301F" w:rsidRDefault="00EE301F" w:rsidP="00EE301F">
      <w:pPr>
        <w:jc w:val="both"/>
        <w:rPr>
          <w:sz w:val="26"/>
          <w:szCs w:val="26"/>
          <w:highlight w:val="white"/>
          <w:lang w:eastAsia="en-US"/>
        </w:rPr>
      </w:pPr>
      <w:r>
        <w:rPr>
          <w:highlight w:val="white"/>
          <w:lang w:eastAsia="en-US"/>
        </w:rPr>
        <w:tab/>
      </w:r>
      <w:r w:rsidRPr="00EE301F">
        <w:rPr>
          <w:sz w:val="26"/>
          <w:szCs w:val="26"/>
          <w:highlight w:val="white"/>
          <w:lang w:eastAsia="en-US"/>
        </w:rPr>
        <w:t xml:space="preserve">Với chức năng cập nhật sản phẩm, quản trị viên có thể cập nhật những thông tin của sản phẩm đó như tên, thương hiệu, danh mục, giá bán, đơn vị tính hoặc khuyến mãi,… Với chức năng cập nhật sản phẩm có thể cập nhật trạng thái sản phẩm thành ngừng kinh doanh thì sản phẩm đó sẽ được vô hiệu hoá và khách hàng sẽ thấy được thông báo ngừng kinh doanh không thể cho sản phẩm vào giỏ hàng và đặt hàng được nữa. Để tránh việc thất thoát dữ liệu, sự ràng buộc và tính </w:t>
      </w:r>
      <w:r>
        <w:rPr>
          <w:sz w:val="26"/>
          <w:szCs w:val="26"/>
          <w:highlight w:val="white"/>
          <w:lang w:eastAsia="en-US"/>
        </w:rPr>
        <w:t>toàn vẹn nên sản phẩm sẽ không được xoá đi và thay vào đó sẽ là cập nhật trạng thái, dự phòng cho việc sau này có thể kinh doanh lại mặt hàng này.</w:t>
      </w:r>
    </w:p>
    <w:p w14:paraId="48E3C18C" w14:textId="77777777" w:rsidR="00EE301F" w:rsidRDefault="00EE301F" w:rsidP="00EE301F">
      <w:pPr>
        <w:jc w:val="both"/>
        <w:rPr>
          <w:sz w:val="26"/>
          <w:szCs w:val="26"/>
          <w:highlight w:val="white"/>
          <w:lang w:eastAsia="en-US"/>
        </w:rPr>
      </w:pPr>
    </w:p>
    <w:p w14:paraId="5DB754FD" w14:textId="77777777" w:rsidR="00EE301F" w:rsidRPr="00EE301F" w:rsidRDefault="00EE301F" w:rsidP="00EE301F">
      <w:pPr>
        <w:jc w:val="both"/>
        <w:rPr>
          <w:sz w:val="26"/>
          <w:szCs w:val="26"/>
          <w:highlight w:val="white"/>
          <w:lang w:eastAsia="en-US"/>
        </w:rPr>
      </w:pPr>
    </w:p>
    <w:p w14:paraId="3DE0BEAB" w14:textId="563C52B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2</w:t>
      </w:r>
      <w:r w:rsidRPr="00BA2086">
        <w:rPr>
          <w:b/>
          <w:color w:val="333333"/>
          <w:sz w:val="26"/>
          <w:szCs w:val="26"/>
          <w:highlight w:val="white"/>
        </w:rPr>
        <w:t xml:space="preserve"> Chức năng nhập kho</w:t>
      </w:r>
      <w:r w:rsidR="00EE301F">
        <w:rPr>
          <w:b/>
          <w:color w:val="333333"/>
          <w:sz w:val="26"/>
          <w:szCs w:val="26"/>
          <w:highlight w:val="white"/>
        </w:rPr>
        <w:t xml:space="preserve"> sản phẩm</w:t>
      </w:r>
    </w:p>
    <w:p w14:paraId="359ED645" w14:textId="60E4AEB3" w:rsidR="00EE301F"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Để quản lý sản phẩm người quản trị viên cần quản lý việc nhập kho cho sản phẩm </w:t>
      </w:r>
      <w:r w:rsidR="00D517A0">
        <w:rPr>
          <w:color w:val="333333"/>
          <w:sz w:val="26"/>
          <w:szCs w:val="26"/>
          <w:highlight w:val="white"/>
        </w:rPr>
        <w:t>tương ứng</w:t>
      </w:r>
      <w:r w:rsidRPr="00BA2086">
        <w:rPr>
          <w:color w:val="333333"/>
          <w:sz w:val="26"/>
          <w:szCs w:val="26"/>
          <w:highlight w:val="white"/>
        </w:rPr>
        <w:t>, chức năng này được phát triển với mục đích khi</w:t>
      </w:r>
      <w:r w:rsidR="00D517A0">
        <w:rPr>
          <w:color w:val="333333"/>
          <w:sz w:val="26"/>
          <w:szCs w:val="26"/>
          <w:highlight w:val="white"/>
        </w:rPr>
        <w:t xml:space="preserve"> </w:t>
      </w:r>
      <w:r w:rsidRPr="00BA2086">
        <w:rPr>
          <w:color w:val="333333"/>
          <w:sz w:val="26"/>
          <w:szCs w:val="26"/>
          <w:highlight w:val="white"/>
        </w:rPr>
        <w:t>sản phẩm hiện có cần nhập thêm về một lô hàng</w:t>
      </w:r>
      <w:r w:rsidR="00D517A0">
        <w:rPr>
          <w:color w:val="333333"/>
          <w:sz w:val="26"/>
          <w:szCs w:val="26"/>
          <w:highlight w:val="white"/>
        </w:rPr>
        <w:t xml:space="preserve"> mới</w:t>
      </w:r>
      <w:r w:rsidRPr="00BA2086">
        <w:rPr>
          <w:color w:val="333333"/>
          <w:sz w:val="26"/>
          <w:szCs w:val="26"/>
          <w:highlight w:val="white"/>
        </w:rPr>
        <w:t xml:space="preserve"> </w:t>
      </w:r>
      <w:r w:rsidR="00D517A0">
        <w:rPr>
          <w:color w:val="333333"/>
          <w:sz w:val="26"/>
          <w:szCs w:val="26"/>
          <w:highlight w:val="white"/>
        </w:rPr>
        <w:t>với các thông tin</w:t>
      </w:r>
      <w:r w:rsidRPr="00BA2086">
        <w:rPr>
          <w:color w:val="333333"/>
          <w:sz w:val="26"/>
          <w:szCs w:val="26"/>
          <w:highlight w:val="white"/>
        </w:rPr>
        <w:t xml:space="preserve"> cụ thể của sản phẩm đó</w:t>
      </w:r>
      <w:r w:rsidR="00D517A0">
        <w:rPr>
          <w:color w:val="333333"/>
          <w:sz w:val="26"/>
          <w:szCs w:val="26"/>
          <w:highlight w:val="white"/>
        </w:rPr>
        <w:t xml:space="preserve"> như hạn sử dụng, giá nhập trên một đơn vị sản phẩm, số lượng theo chứng từ và số lượng thực nhập</w:t>
      </w:r>
      <w:r w:rsidR="00EE301F">
        <w:rPr>
          <w:color w:val="333333"/>
          <w:sz w:val="26"/>
          <w:szCs w:val="26"/>
          <w:highlight w:val="white"/>
        </w:rPr>
        <w:t>. Người quản trị viên cần thực hiện tạo phiếu nhập kho, trong phiếu nhập kho có các thông tin cần phải có để phù hợp với pháp luật.</w:t>
      </w:r>
    </w:p>
    <w:p w14:paraId="71FF7E4F" w14:textId="2629C656"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 </w:t>
      </w:r>
    </w:p>
    <w:p w14:paraId="4C563BAF" w14:textId="77777777" w:rsidR="00E27623" w:rsidRDefault="00D517A0" w:rsidP="00E27623">
      <w:pPr>
        <w:keepNext/>
        <w:spacing w:line="288" w:lineRule="auto"/>
        <w:jc w:val="both"/>
      </w:pPr>
      <w:r w:rsidRPr="00D517A0">
        <w:rPr>
          <w:noProof/>
          <w:color w:val="333333"/>
          <w:sz w:val="26"/>
          <w:szCs w:val="26"/>
        </w:rPr>
        <w:drawing>
          <wp:inline distT="0" distB="0" distL="0" distR="0" wp14:anchorId="1A8CB95B" wp14:editId="38CAA90B">
            <wp:extent cx="5982335" cy="2266122"/>
            <wp:effectExtent l="0" t="0" r="0" b="1270"/>
            <wp:docPr id="22489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9629" name="Picture 1" descr="A screenshot of a computer&#10;&#10;AI-generated content may be incorrect."/>
                    <pic:cNvPicPr/>
                  </pic:nvPicPr>
                  <pic:blipFill>
                    <a:blip r:embed="rId55"/>
                    <a:stretch>
                      <a:fillRect/>
                    </a:stretch>
                  </pic:blipFill>
                  <pic:spPr>
                    <a:xfrm>
                      <a:off x="0" y="0"/>
                      <a:ext cx="6012900" cy="2277700"/>
                    </a:xfrm>
                    <a:prstGeom prst="rect">
                      <a:avLst/>
                    </a:prstGeom>
                  </pic:spPr>
                </pic:pic>
              </a:graphicData>
            </a:graphic>
          </wp:inline>
        </w:drawing>
      </w:r>
    </w:p>
    <w:p w14:paraId="719D94E2" w14:textId="2C193025" w:rsidR="00C36084" w:rsidRPr="00BA2086" w:rsidRDefault="00E27623" w:rsidP="00FC5DEC">
      <w:pPr>
        <w:pStyle w:val="Caption"/>
        <w:rPr>
          <w:color w:val="333333"/>
          <w:highlight w:val="white"/>
        </w:rPr>
      </w:pPr>
      <w:bookmarkStart w:id="145" w:name="_Toc196282127"/>
      <w:r>
        <w:t xml:space="preserve">Hình </w:t>
      </w:r>
      <w:fldSimple w:instr=" SEQ Hình \* ARABIC ">
        <w:r w:rsidR="00CF71CE">
          <w:rPr>
            <w:noProof/>
          </w:rPr>
          <w:t>30</w:t>
        </w:r>
      </w:fldSimple>
      <w:r w:rsidR="00A421E9">
        <w:t>.</w:t>
      </w:r>
      <w:r w:rsidR="00FC5DEC" w:rsidRPr="00BA2086">
        <w:t xml:space="preserve"> </w:t>
      </w:r>
      <w:r w:rsidR="00FC5DEC" w:rsidRPr="00BA2086">
        <w:rPr>
          <w:highlight w:val="white"/>
        </w:rPr>
        <w:t>Danh sách sản phẩm trong kho</w:t>
      </w:r>
      <w:bookmarkEnd w:id="145"/>
    </w:p>
    <w:p w14:paraId="68AC14CA" w14:textId="77777777" w:rsidR="00E27623" w:rsidRDefault="00D517A0" w:rsidP="00E27623">
      <w:pPr>
        <w:keepNext/>
        <w:spacing w:line="288" w:lineRule="auto"/>
        <w:jc w:val="both"/>
      </w:pPr>
      <w:r w:rsidRPr="00D517A0">
        <w:rPr>
          <w:noProof/>
          <w:color w:val="333333"/>
          <w:sz w:val="26"/>
          <w:szCs w:val="26"/>
        </w:rPr>
        <w:drawing>
          <wp:inline distT="0" distB="0" distL="0" distR="0" wp14:anchorId="2F10A724" wp14:editId="13421894">
            <wp:extent cx="5936575" cy="3084394"/>
            <wp:effectExtent l="0" t="0" r="7620" b="1905"/>
            <wp:docPr id="532788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8409" name="Picture 1" descr="A screenshot of a computer&#10;&#10;AI-generated content may be incorrect."/>
                    <pic:cNvPicPr/>
                  </pic:nvPicPr>
                  <pic:blipFill>
                    <a:blip r:embed="rId56"/>
                    <a:stretch>
                      <a:fillRect/>
                    </a:stretch>
                  </pic:blipFill>
                  <pic:spPr>
                    <a:xfrm>
                      <a:off x="0" y="0"/>
                      <a:ext cx="5964659" cy="3098985"/>
                    </a:xfrm>
                    <a:prstGeom prst="rect">
                      <a:avLst/>
                    </a:prstGeom>
                  </pic:spPr>
                </pic:pic>
              </a:graphicData>
            </a:graphic>
          </wp:inline>
        </w:drawing>
      </w:r>
    </w:p>
    <w:p w14:paraId="63560704" w14:textId="4A0268F1" w:rsidR="00C36084" w:rsidRPr="00BA2086" w:rsidRDefault="00E27623" w:rsidP="00FC5DEC">
      <w:pPr>
        <w:pStyle w:val="Caption"/>
        <w:rPr>
          <w:color w:val="333333"/>
          <w:highlight w:val="white"/>
        </w:rPr>
      </w:pPr>
      <w:bookmarkStart w:id="146" w:name="_Toc196282128"/>
      <w:r>
        <w:t xml:space="preserve">Hình </w:t>
      </w:r>
      <w:fldSimple w:instr=" SEQ Hình \* ARABIC ">
        <w:r w:rsidR="00CF71CE">
          <w:rPr>
            <w:noProof/>
          </w:rPr>
          <w:t>31</w:t>
        </w:r>
      </w:fldSimple>
      <w:r w:rsidR="00A421E9">
        <w:t>.</w:t>
      </w:r>
      <w:r w:rsidR="00FC5DEC" w:rsidRPr="00BA2086">
        <w:t xml:space="preserve"> </w:t>
      </w:r>
      <w:r w:rsidR="00FC5DEC">
        <w:rPr>
          <w:highlight w:val="white"/>
        </w:rPr>
        <w:t>Phiếu</w:t>
      </w:r>
      <w:r w:rsidR="00FC5DEC" w:rsidRPr="00BA2086">
        <w:rPr>
          <w:highlight w:val="white"/>
        </w:rPr>
        <w:t xml:space="preserve"> nhập kho</w:t>
      </w:r>
      <w:bookmarkEnd w:id="146"/>
    </w:p>
    <w:p w14:paraId="3EB05464" w14:textId="77777777" w:rsidR="006355A9" w:rsidRDefault="006355A9" w:rsidP="006355A9">
      <w:pPr>
        <w:rPr>
          <w:highlight w:val="white"/>
          <w:lang w:eastAsia="en-US"/>
        </w:rPr>
      </w:pPr>
    </w:p>
    <w:p w14:paraId="5F9459C8" w14:textId="77777777" w:rsidR="00FC5DEC" w:rsidRDefault="00FC5DEC" w:rsidP="006355A9">
      <w:pPr>
        <w:rPr>
          <w:highlight w:val="white"/>
          <w:lang w:eastAsia="en-US"/>
        </w:rPr>
      </w:pPr>
    </w:p>
    <w:p w14:paraId="538D0B2E" w14:textId="77777777" w:rsidR="0015096A" w:rsidRPr="006355A9" w:rsidRDefault="0015096A" w:rsidP="006355A9">
      <w:pPr>
        <w:rPr>
          <w:highlight w:val="white"/>
          <w:lang w:eastAsia="en-US"/>
        </w:rPr>
      </w:pPr>
    </w:p>
    <w:p w14:paraId="6C3C3264" w14:textId="64AACA6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3</w:t>
      </w:r>
      <w:r w:rsidRPr="00BA2086">
        <w:rPr>
          <w:b/>
          <w:color w:val="333333"/>
          <w:sz w:val="26"/>
          <w:szCs w:val="26"/>
          <w:highlight w:val="white"/>
        </w:rPr>
        <w:t xml:space="preserve"> Chức năng quản lý đơn hàng</w:t>
      </w:r>
    </w:p>
    <w:p w14:paraId="728759DB" w14:textId="35FA4D37" w:rsidR="004A0605"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Để giữ cho hệ thống hoạt động </w:t>
      </w:r>
      <w:r w:rsidR="009135AF">
        <w:rPr>
          <w:color w:val="333333"/>
          <w:sz w:val="26"/>
          <w:szCs w:val="26"/>
          <w:highlight w:val="white"/>
        </w:rPr>
        <w:t>ổn định</w:t>
      </w:r>
      <w:r w:rsidRPr="00BA2086">
        <w:rPr>
          <w:color w:val="333333"/>
          <w:sz w:val="26"/>
          <w:szCs w:val="26"/>
          <w:highlight w:val="white"/>
        </w:rPr>
        <w:t xml:space="preserve"> và là nguồn thu nhập của chủ sở hữu thì người quản trị viên cần phải quản lý các đơn hàng được gửi từ phía khách hàng. Với chức năng quản lý đơn hàng, người quản trị viên có thể xem danh sách các đơn hàng</w:t>
      </w:r>
      <w:r w:rsidR="009135AF">
        <w:rPr>
          <w:color w:val="333333"/>
          <w:sz w:val="26"/>
          <w:szCs w:val="26"/>
          <w:highlight w:val="white"/>
        </w:rPr>
        <w:t xml:space="preserve"> với các trạng thái: đơn hàng mới,</w:t>
      </w:r>
      <w:r w:rsidRPr="00BA2086">
        <w:rPr>
          <w:color w:val="333333"/>
          <w:sz w:val="26"/>
          <w:szCs w:val="26"/>
          <w:highlight w:val="white"/>
        </w:rPr>
        <w:t xml:space="preserve"> đang</w:t>
      </w:r>
      <w:r w:rsidR="009135AF">
        <w:rPr>
          <w:color w:val="333333"/>
          <w:sz w:val="26"/>
          <w:szCs w:val="26"/>
          <w:highlight w:val="white"/>
        </w:rPr>
        <w:t xml:space="preserve"> được</w:t>
      </w:r>
      <w:r w:rsidRPr="00BA2086">
        <w:rPr>
          <w:color w:val="333333"/>
          <w:sz w:val="26"/>
          <w:szCs w:val="26"/>
          <w:highlight w:val="white"/>
        </w:rPr>
        <w:t xml:space="preserve"> xử lý, đang chuẩn bị hàng, đã giao cho đơn vị vận chuyển, đã thanh toán thành công</w:t>
      </w:r>
      <w:r w:rsidR="009135AF">
        <w:rPr>
          <w:color w:val="333333"/>
          <w:sz w:val="26"/>
          <w:szCs w:val="26"/>
          <w:highlight w:val="white"/>
        </w:rPr>
        <w:t xml:space="preserve">, </w:t>
      </w:r>
      <w:r w:rsidRPr="00BA2086">
        <w:rPr>
          <w:color w:val="333333"/>
          <w:sz w:val="26"/>
          <w:szCs w:val="26"/>
          <w:highlight w:val="white"/>
        </w:rPr>
        <w:t>đã được hủy bởi khách hàng</w:t>
      </w:r>
      <w:r w:rsidR="009135AF">
        <w:rPr>
          <w:color w:val="333333"/>
          <w:sz w:val="26"/>
          <w:szCs w:val="26"/>
          <w:highlight w:val="white"/>
        </w:rPr>
        <w:t xml:space="preserve"> và đơn hàng đã hoàn tất</w:t>
      </w:r>
      <w:r w:rsidRPr="00BA2086">
        <w:rPr>
          <w:color w:val="333333"/>
          <w:sz w:val="26"/>
          <w:szCs w:val="26"/>
          <w:highlight w:val="white"/>
        </w:rPr>
        <w:t>. Trong danh sách các đơn hàng họ có thể xem được</w:t>
      </w:r>
      <w:r w:rsidR="009135AF">
        <w:rPr>
          <w:color w:val="333333"/>
          <w:sz w:val="26"/>
          <w:szCs w:val="26"/>
          <w:highlight w:val="white"/>
        </w:rPr>
        <w:t xml:space="preserve"> thông tin vận chuyển</w:t>
      </w:r>
      <w:r w:rsidR="007D1598">
        <w:rPr>
          <w:color w:val="333333"/>
          <w:sz w:val="26"/>
          <w:szCs w:val="26"/>
          <w:highlight w:val="white"/>
        </w:rPr>
        <w:t xml:space="preserve"> gồm các thông tin như:</w:t>
      </w:r>
      <w:r w:rsidRPr="00BA2086">
        <w:rPr>
          <w:color w:val="333333"/>
          <w:sz w:val="26"/>
          <w:szCs w:val="26"/>
          <w:highlight w:val="white"/>
        </w:rPr>
        <w:t xml:space="preserve"> </w:t>
      </w:r>
      <w:r w:rsidR="009135AF">
        <w:rPr>
          <w:color w:val="333333"/>
          <w:sz w:val="26"/>
          <w:szCs w:val="26"/>
          <w:highlight w:val="white"/>
        </w:rPr>
        <w:t xml:space="preserve">mã đơn hàng, </w:t>
      </w:r>
      <w:r w:rsidRPr="00BA2086">
        <w:rPr>
          <w:color w:val="333333"/>
          <w:sz w:val="26"/>
          <w:szCs w:val="26"/>
          <w:highlight w:val="white"/>
        </w:rPr>
        <w:t xml:space="preserve">tên khách hàng, số điện thoại, địa chỉ nhận hàng, </w:t>
      </w:r>
      <w:r w:rsidR="009135AF">
        <w:rPr>
          <w:color w:val="333333"/>
          <w:sz w:val="26"/>
          <w:szCs w:val="26"/>
          <w:highlight w:val="white"/>
        </w:rPr>
        <w:t xml:space="preserve">phương thức </w:t>
      </w:r>
      <w:r w:rsidRPr="00BA2086">
        <w:rPr>
          <w:color w:val="333333"/>
          <w:sz w:val="26"/>
          <w:szCs w:val="26"/>
          <w:highlight w:val="white"/>
        </w:rPr>
        <w:t>thanh toán,</w:t>
      </w:r>
      <w:r w:rsidR="009135AF">
        <w:rPr>
          <w:color w:val="333333"/>
          <w:sz w:val="26"/>
          <w:szCs w:val="26"/>
          <w:highlight w:val="white"/>
        </w:rPr>
        <w:t xml:space="preserve"> ngày đặt hàng và trạng thái hiện tại;</w:t>
      </w:r>
      <w:r w:rsidRPr="00BA2086">
        <w:rPr>
          <w:color w:val="333333"/>
          <w:sz w:val="26"/>
          <w:szCs w:val="26"/>
          <w:highlight w:val="white"/>
        </w:rPr>
        <w:t xml:space="preserve"> ở đây người quản trị viên có thể in ra file PDF </w:t>
      </w:r>
      <w:r w:rsidR="009135AF">
        <w:rPr>
          <w:color w:val="333333"/>
          <w:sz w:val="26"/>
          <w:szCs w:val="26"/>
          <w:highlight w:val="white"/>
        </w:rPr>
        <w:t>hoá đơn mua hàng</w:t>
      </w:r>
      <w:r w:rsidRPr="00BA2086">
        <w:rPr>
          <w:color w:val="333333"/>
          <w:sz w:val="26"/>
          <w:szCs w:val="26"/>
          <w:highlight w:val="white"/>
        </w:rPr>
        <w:t>. Khi xem chi tiết đơn hàng, hệ thống sẽ hiển thị rõ các thông tin của sản phẩm được đặt</w:t>
      </w:r>
      <w:r w:rsidR="009135AF">
        <w:rPr>
          <w:color w:val="333333"/>
          <w:sz w:val="26"/>
          <w:szCs w:val="26"/>
          <w:highlight w:val="white"/>
        </w:rPr>
        <w:t xml:space="preserve"> gồm có: hình ảnh sản phẩm, mã đơn hàng, tên sản phẩm, giá bán của sản phẩm, số lượng đặt hàng của sản phẩm đó, tổng tiền trên một sản phẩm, ngoài ra còn có bảng nhỏ để hiển thị thông tin về số lượng sản phẩm sẽ lấy ở lô hàng nào, tổng số lấy được là bao nhiêu nếu kho hàng không đủ để cung cấp thì sẽ hiển thị số lượng còn thiếu và ẩn đi tính năng cập nhật trạng thái đơn hàng; bên cạnh đó giao diện còn hiển thị thông tin về tổng tiền của cả đơn hàng</w:t>
      </w:r>
      <w:r w:rsidR="008E4975">
        <w:rPr>
          <w:color w:val="333333"/>
          <w:sz w:val="26"/>
          <w:szCs w:val="26"/>
          <w:highlight w:val="white"/>
        </w:rPr>
        <w:t xml:space="preserve"> và</w:t>
      </w:r>
      <w:r w:rsidR="009135AF">
        <w:rPr>
          <w:color w:val="333333"/>
          <w:sz w:val="26"/>
          <w:szCs w:val="26"/>
          <w:highlight w:val="white"/>
        </w:rPr>
        <w:t xml:space="preserve"> trạng thái thanh toán. </w:t>
      </w:r>
      <w:r w:rsidR="004A0605">
        <w:rPr>
          <w:color w:val="333333"/>
          <w:sz w:val="26"/>
          <w:szCs w:val="26"/>
          <w:highlight w:val="white"/>
        </w:rPr>
        <w:t xml:space="preserve"> </w:t>
      </w:r>
      <w:r w:rsidR="009135AF">
        <w:rPr>
          <w:color w:val="333333"/>
          <w:sz w:val="26"/>
          <w:szCs w:val="26"/>
          <w:highlight w:val="white"/>
        </w:rPr>
        <w:t xml:space="preserve">Khi số lượng trong kho thoã mãn yêu cầu của đơn hàng, giao diện sẽ </w:t>
      </w:r>
      <w:r w:rsidR="008E4975">
        <w:rPr>
          <w:color w:val="333333"/>
          <w:sz w:val="26"/>
          <w:szCs w:val="26"/>
          <w:highlight w:val="white"/>
        </w:rPr>
        <w:t xml:space="preserve">hiển thị chức năng cập nhật trạng thái đơn hàng cho người quản trị viên, giúp cho việc theo dõi trạng thái đơn hàng của người quản trị viên và khách hàng trở nên dễ dàng. Người quản trị viên có thể cập nhật </w:t>
      </w:r>
      <w:r w:rsidR="007D1598">
        <w:rPr>
          <w:color w:val="333333"/>
          <w:sz w:val="26"/>
          <w:szCs w:val="26"/>
          <w:highlight w:val="white"/>
        </w:rPr>
        <w:t>trạng</w:t>
      </w:r>
      <w:r w:rsidR="008E4975">
        <w:rPr>
          <w:color w:val="333333"/>
          <w:sz w:val="26"/>
          <w:szCs w:val="26"/>
          <w:highlight w:val="white"/>
        </w:rPr>
        <w:t xml:space="preserve"> thái đơn hàng như: đơn hàng đang được xử lý, đang chuẩn bị hàng, đã giao cho đơn vị vận chuyển, đã thanh toán và giao hàng thành công. Khi đơn hàng đã được thanh toán thành công và đã vận chuyển đến tay khách hàng chức năng cập nhật trạng thái sẽ được ẩn đi để tránh sai lệch thông tin</w:t>
      </w:r>
      <w:r w:rsidR="007D1598">
        <w:rPr>
          <w:color w:val="333333"/>
          <w:sz w:val="26"/>
          <w:szCs w:val="26"/>
          <w:highlight w:val="white"/>
        </w:rPr>
        <w:t>,</w:t>
      </w:r>
      <w:r w:rsidR="008E4975">
        <w:rPr>
          <w:color w:val="333333"/>
          <w:sz w:val="26"/>
          <w:szCs w:val="26"/>
          <w:highlight w:val="white"/>
        </w:rPr>
        <w:t xml:space="preserve"> song song với đó hệ thống sẽ thực hiện cập nhật lại số lượng sản phẩm tồn kho của sản phẩm ở chính xác lô hàng nào được lấy ra, </w:t>
      </w:r>
      <w:r w:rsidRPr="00BA2086">
        <w:rPr>
          <w:color w:val="333333"/>
          <w:sz w:val="26"/>
          <w:szCs w:val="26"/>
          <w:highlight w:val="white"/>
        </w:rPr>
        <w:t>đảm bảo được tình trạng tồn kho của từng sản phẩm.</w:t>
      </w:r>
    </w:p>
    <w:p w14:paraId="7E5518B7" w14:textId="6BCFCF12" w:rsidR="004A0605" w:rsidRDefault="004A0605" w:rsidP="004A0605">
      <w:pPr>
        <w:spacing w:line="288" w:lineRule="auto"/>
        <w:ind w:firstLine="540"/>
        <w:jc w:val="both"/>
        <w:rPr>
          <w:color w:val="333333"/>
          <w:sz w:val="26"/>
          <w:szCs w:val="26"/>
          <w:highlight w:val="white"/>
        </w:rPr>
      </w:pPr>
    </w:p>
    <w:p w14:paraId="45C16D27" w14:textId="77777777" w:rsidR="006C2EDA" w:rsidRDefault="006C2EDA" w:rsidP="004A0605">
      <w:pPr>
        <w:spacing w:line="288" w:lineRule="auto"/>
        <w:ind w:firstLine="540"/>
        <w:jc w:val="both"/>
        <w:rPr>
          <w:color w:val="333333"/>
          <w:sz w:val="26"/>
          <w:szCs w:val="26"/>
          <w:highlight w:val="white"/>
        </w:rPr>
      </w:pPr>
    </w:p>
    <w:p w14:paraId="2029DEBE" w14:textId="3DB6C65C" w:rsidR="00E27623" w:rsidRDefault="00067212" w:rsidP="00E27623">
      <w:pPr>
        <w:keepNext/>
        <w:spacing w:line="288" w:lineRule="auto"/>
        <w:jc w:val="both"/>
      </w:pPr>
      <w:r w:rsidRPr="00067212">
        <w:rPr>
          <w:noProof/>
        </w:rPr>
        <w:drawing>
          <wp:inline distT="0" distB="0" distL="0" distR="0" wp14:anchorId="27E48653" wp14:editId="7000DC99">
            <wp:extent cx="5536817" cy="1991360"/>
            <wp:effectExtent l="0" t="0" r="6985" b="8890"/>
            <wp:docPr id="1372714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4921" name="Picture 1" descr="A screenshot of a computer&#10;&#10;AI-generated content may be incorrect."/>
                    <pic:cNvPicPr/>
                  </pic:nvPicPr>
                  <pic:blipFill rotWithShape="1">
                    <a:blip r:embed="rId57"/>
                    <a:srcRect l="745" t="13421" r="1"/>
                    <a:stretch/>
                  </pic:blipFill>
                  <pic:spPr bwMode="auto">
                    <a:xfrm>
                      <a:off x="0" y="0"/>
                      <a:ext cx="5538171" cy="1991847"/>
                    </a:xfrm>
                    <a:prstGeom prst="rect">
                      <a:avLst/>
                    </a:prstGeom>
                    <a:ln>
                      <a:noFill/>
                    </a:ln>
                    <a:extLst>
                      <a:ext uri="{53640926-AAD7-44D8-BBD7-CCE9431645EC}">
                        <a14:shadowObscured xmlns:a14="http://schemas.microsoft.com/office/drawing/2010/main"/>
                      </a:ext>
                    </a:extLst>
                  </pic:spPr>
                </pic:pic>
              </a:graphicData>
            </a:graphic>
          </wp:inline>
        </w:drawing>
      </w:r>
    </w:p>
    <w:p w14:paraId="544483AC" w14:textId="5F7B5D91" w:rsidR="00C36084" w:rsidRPr="00BA2086" w:rsidRDefault="00E27623" w:rsidP="00AA7451">
      <w:pPr>
        <w:pStyle w:val="Caption"/>
        <w:rPr>
          <w:color w:val="333333"/>
          <w:highlight w:val="white"/>
        </w:rPr>
      </w:pPr>
      <w:bookmarkStart w:id="147" w:name="_Toc196282129"/>
      <w:r>
        <w:t xml:space="preserve">Hình </w:t>
      </w:r>
      <w:fldSimple w:instr=" SEQ Hình \* ARABIC ">
        <w:r w:rsidR="00CF71CE">
          <w:rPr>
            <w:noProof/>
          </w:rPr>
          <w:t>32</w:t>
        </w:r>
      </w:fldSimple>
      <w:r w:rsidR="00A421E9">
        <w:t>.</w:t>
      </w:r>
      <w:r w:rsidR="00AA7451" w:rsidRPr="00BA2086">
        <w:t xml:space="preserve"> </w:t>
      </w:r>
      <w:r w:rsidR="00AA7451" w:rsidRPr="00BA2086">
        <w:rPr>
          <w:highlight w:val="white"/>
        </w:rPr>
        <w:t>Danh sách đơn hàng</w:t>
      </w:r>
      <w:bookmarkEnd w:id="147"/>
    </w:p>
    <w:p w14:paraId="6B705190" w14:textId="25ED345F" w:rsidR="00E27623" w:rsidRDefault="00067212" w:rsidP="00E27623">
      <w:pPr>
        <w:keepNext/>
        <w:spacing w:line="288" w:lineRule="auto"/>
        <w:jc w:val="both"/>
      </w:pPr>
      <w:r w:rsidRPr="00067212">
        <w:rPr>
          <w:noProof/>
        </w:rPr>
        <w:drawing>
          <wp:inline distT="0" distB="0" distL="0" distR="0" wp14:anchorId="17FEED77" wp14:editId="2463CE68">
            <wp:extent cx="5489391" cy="2176780"/>
            <wp:effectExtent l="0" t="0" r="0" b="0"/>
            <wp:docPr id="12507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7751" name="Picture 1" descr="A screenshot of a computer&#10;&#10;AI-generated content may be incorrect."/>
                    <pic:cNvPicPr/>
                  </pic:nvPicPr>
                  <pic:blipFill rotWithShape="1">
                    <a:blip r:embed="rId58"/>
                    <a:srcRect l="1596" t="19531"/>
                    <a:stretch/>
                  </pic:blipFill>
                  <pic:spPr bwMode="auto">
                    <a:xfrm>
                      <a:off x="0" y="0"/>
                      <a:ext cx="5490659" cy="2177283"/>
                    </a:xfrm>
                    <a:prstGeom prst="rect">
                      <a:avLst/>
                    </a:prstGeom>
                    <a:ln>
                      <a:noFill/>
                    </a:ln>
                    <a:extLst>
                      <a:ext uri="{53640926-AAD7-44D8-BBD7-CCE9431645EC}">
                        <a14:shadowObscured xmlns:a14="http://schemas.microsoft.com/office/drawing/2010/main"/>
                      </a:ext>
                    </a:extLst>
                  </pic:spPr>
                </pic:pic>
              </a:graphicData>
            </a:graphic>
          </wp:inline>
        </w:drawing>
      </w:r>
    </w:p>
    <w:p w14:paraId="323A7C1B" w14:textId="056326B6" w:rsidR="00C36084" w:rsidRPr="00BA2086" w:rsidRDefault="00E27623" w:rsidP="00AA7451">
      <w:pPr>
        <w:pStyle w:val="Caption"/>
        <w:rPr>
          <w:color w:val="333333"/>
          <w:highlight w:val="white"/>
        </w:rPr>
      </w:pPr>
      <w:bookmarkStart w:id="148" w:name="_Toc196282130"/>
      <w:r>
        <w:t xml:space="preserve">Hình </w:t>
      </w:r>
      <w:fldSimple w:instr=" SEQ Hình \* ARABIC ">
        <w:r w:rsidR="00CF71CE">
          <w:rPr>
            <w:noProof/>
          </w:rPr>
          <w:t>33</w:t>
        </w:r>
      </w:fldSimple>
      <w:r w:rsidR="00A421E9">
        <w:t>.</w:t>
      </w:r>
      <w:r w:rsidR="00AA7451" w:rsidRPr="00BA2086">
        <w:t xml:space="preserve"> </w:t>
      </w:r>
      <w:r w:rsidR="00AA7451" w:rsidRPr="00BA2086">
        <w:rPr>
          <w:highlight w:val="white"/>
        </w:rPr>
        <w:t>Xem đơn hàng</w:t>
      </w:r>
      <w:bookmarkEnd w:id="148"/>
    </w:p>
    <w:p w14:paraId="5444F8D3" w14:textId="5C88C258" w:rsidR="00E27623" w:rsidRDefault="0059299C" w:rsidP="00E27623">
      <w:pPr>
        <w:keepNext/>
        <w:spacing w:line="288" w:lineRule="auto"/>
        <w:jc w:val="both"/>
      </w:pPr>
      <w:r w:rsidRPr="0059299C">
        <w:rPr>
          <w:noProof/>
        </w:rPr>
        <w:drawing>
          <wp:inline distT="0" distB="0" distL="0" distR="0" wp14:anchorId="0594A382" wp14:editId="71623497">
            <wp:extent cx="5502021" cy="3372592"/>
            <wp:effectExtent l="0" t="0" r="3810" b="0"/>
            <wp:docPr id="1669805250" name="Picture 1" descr="A white and black document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05250" name="Picture 1" descr="A white and black document with numbers and letters&#10;&#10;AI-generated content may be incorrect."/>
                    <pic:cNvPicPr/>
                  </pic:nvPicPr>
                  <pic:blipFill>
                    <a:blip r:embed="rId59"/>
                    <a:stretch>
                      <a:fillRect/>
                    </a:stretch>
                  </pic:blipFill>
                  <pic:spPr>
                    <a:xfrm>
                      <a:off x="0" y="0"/>
                      <a:ext cx="5539274" cy="3395427"/>
                    </a:xfrm>
                    <a:prstGeom prst="rect">
                      <a:avLst/>
                    </a:prstGeom>
                  </pic:spPr>
                </pic:pic>
              </a:graphicData>
            </a:graphic>
          </wp:inline>
        </w:drawing>
      </w:r>
    </w:p>
    <w:p w14:paraId="12A76B86" w14:textId="5CE28249" w:rsidR="00C36084" w:rsidRPr="00BA2086" w:rsidRDefault="00E27623" w:rsidP="00AA7451">
      <w:pPr>
        <w:pStyle w:val="Caption"/>
        <w:rPr>
          <w:color w:val="333333"/>
          <w:highlight w:val="white"/>
        </w:rPr>
      </w:pPr>
      <w:bookmarkStart w:id="149" w:name="_Toc196282131"/>
      <w:r>
        <w:t xml:space="preserve">Hình </w:t>
      </w:r>
      <w:fldSimple w:instr=" SEQ Hình \* ARABIC ">
        <w:r w:rsidR="00CF71CE">
          <w:rPr>
            <w:noProof/>
          </w:rPr>
          <w:t>34</w:t>
        </w:r>
      </w:fldSimple>
      <w:r w:rsidR="00A421E9">
        <w:t>.</w:t>
      </w:r>
      <w:r w:rsidR="00AA7451" w:rsidRPr="00BA2086">
        <w:t xml:space="preserve"> </w:t>
      </w:r>
      <w:r w:rsidR="0059299C">
        <w:rPr>
          <w:highlight w:val="white"/>
        </w:rPr>
        <w:t>Hoá đơn mua hàng</w:t>
      </w:r>
      <w:bookmarkEnd w:id="149"/>
    </w:p>
    <w:p w14:paraId="7B3139C2" w14:textId="7291EC86"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4</w:t>
      </w:r>
      <w:r w:rsidRPr="00BA2086">
        <w:rPr>
          <w:b/>
          <w:color w:val="333333"/>
          <w:sz w:val="26"/>
          <w:szCs w:val="26"/>
          <w:highlight w:val="white"/>
        </w:rPr>
        <w:t xml:space="preserve"> Chức năng quản lý </w:t>
      </w:r>
      <w:r w:rsidR="007D1598">
        <w:rPr>
          <w:b/>
          <w:color w:val="333333"/>
          <w:sz w:val="26"/>
          <w:szCs w:val="26"/>
          <w:highlight w:val="white"/>
        </w:rPr>
        <w:t>tài khoản</w:t>
      </w:r>
    </w:p>
    <w:p w14:paraId="2A81B27A" w14:textId="3FB2948B"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Quản lý người dùng bao gồm hiển thị và </w:t>
      </w:r>
      <w:r w:rsidR="00F23E0D">
        <w:rPr>
          <w:color w:val="333333"/>
          <w:sz w:val="26"/>
          <w:szCs w:val="26"/>
          <w:highlight w:val="white"/>
        </w:rPr>
        <w:t>cập nhật trạng th</w:t>
      </w:r>
      <w:r w:rsidR="00A33D48">
        <w:rPr>
          <w:color w:val="333333"/>
          <w:sz w:val="26"/>
          <w:szCs w:val="26"/>
          <w:highlight w:val="white"/>
        </w:rPr>
        <w:t xml:space="preserve">ái </w:t>
      </w:r>
      <w:r w:rsidRPr="00BA2086">
        <w:rPr>
          <w:color w:val="333333"/>
          <w:sz w:val="26"/>
          <w:szCs w:val="26"/>
          <w:highlight w:val="white"/>
        </w:rPr>
        <w:t>người dùng, cũng như khả năng quản lý trạng thái tài khoản, hoạt động hoặc bị khóa tạm thời, giúp kiểm duyệt người dùng tốt hơn.</w:t>
      </w:r>
    </w:p>
    <w:p w14:paraId="32838745" w14:textId="33ADB27F" w:rsidR="00E27623" w:rsidRDefault="0059299C" w:rsidP="00E27623">
      <w:pPr>
        <w:keepNext/>
        <w:spacing w:line="288" w:lineRule="auto"/>
        <w:jc w:val="both"/>
      </w:pPr>
      <w:r w:rsidRPr="0059299C">
        <w:rPr>
          <w:noProof/>
        </w:rPr>
        <w:drawing>
          <wp:inline distT="0" distB="0" distL="0" distR="0" wp14:anchorId="29A59066" wp14:editId="7BA986A9">
            <wp:extent cx="5579745" cy="2269490"/>
            <wp:effectExtent l="0" t="0" r="1905" b="0"/>
            <wp:docPr id="802289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9598" name="Picture 1" descr="A screenshot of a computer&#10;&#10;AI-generated content may be incorrect."/>
                    <pic:cNvPicPr/>
                  </pic:nvPicPr>
                  <pic:blipFill>
                    <a:blip r:embed="rId60"/>
                    <a:stretch>
                      <a:fillRect/>
                    </a:stretch>
                  </pic:blipFill>
                  <pic:spPr>
                    <a:xfrm>
                      <a:off x="0" y="0"/>
                      <a:ext cx="5579745" cy="2269490"/>
                    </a:xfrm>
                    <a:prstGeom prst="rect">
                      <a:avLst/>
                    </a:prstGeom>
                  </pic:spPr>
                </pic:pic>
              </a:graphicData>
            </a:graphic>
          </wp:inline>
        </w:drawing>
      </w:r>
    </w:p>
    <w:p w14:paraId="4CA8B47B" w14:textId="4ABB8ADA" w:rsidR="00C36084" w:rsidRPr="00AA7451" w:rsidRDefault="00E27623" w:rsidP="00AA7451">
      <w:pPr>
        <w:pStyle w:val="Caption"/>
        <w:spacing w:line="288" w:lineRule="auto"/>
        <w:rPr>
          <w:i w:val="0"/>
          <w:iCs w:val="0"/>
          <w:color w:val="333333"/>
          <w:highlight w:val="white"/>
        </w:rPr>
      </w:pPr>
      <w:bookmarkStart w:id="150" w:name="_Toc196282132"/>
      <w:r>
        <w:t xml:space="preserve">Hình </w:t>
      </w:r>
      <w:fldSimple w:instr=" SEQ Hình \* ARABIC ">
        <w:r w:rsidR="00CF71CE">
          <w:rPr>
            <w:noProof/>
          </w:rPr>
          <w:t>35</w:t>
        </w:r>
      </w:fldSimple>
      <w:r w:rsidR="00A421E9">
        <w:t>.</w:t>
      </w:r>
      <w:r w:rsidR="00AA7451" w:rsidRPr="00BA2086">
        <w:t xml:space="preserve"> </w:t>
      </w:r>
      <w:r w:rsidR="00AA7451" w:rsidRPr="00BA2086">
        <w:rPr>
          <w:highlight w:val="white"/>
        </w:rPr>
        <w:t>Danh sách người dùng</w:t>
      </w:r>
      <w:bookmarkEnd w:id="150"/>
    </w:p>
    <w:p w14:paraId="153A4D14" w14:textId="1F33514C" w:rsidR="00E27623" w:rsidRDefault="0059299C" w:rsidP="00E27623">
      <w:pPr>
        <w:keepNext/>
        <w:spacing w:line="288" w:lineRule="auto"/>
        <w:jc w:val="both"/>
      </w:pPr>
      <w:r w:rsidRPr="0059299C">
        <w:rPr>
          <w:noProof/>
        </w:rPr>
        <w:drawing>
          <wp:inline distT="0" distB="0" distL="0" distR="0" wp14:anchorId="0EC29A58" wp14:editId="08EB2629">
            <wp:extent cx="5579745" cy="2813685"/>
            <wp:effectExtent l="0" t="0" r="1905" b="5715"/>
            <wp:docPr id="1057817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7798" name="Picture 1" descr="A screenshot of a computer&#10;&#10;AI-generated content may be incorrect."/>
                    <pic:cNvPicPr/>
                  </pic:nvPicPr>
                  <pic:blipFill>
                    <a:blip r:embed="rId61"/>
                    <a:stretch>
                      <a:fillRect/>
                    </a:stretch>
                  </pic:blipFill>
                  <pic:spPr>
                    <a:xfrm>
                      <a:off x="0" y="0"/>
                      <a:ext cx="5579745" cy="2813685"/>
                    </a:xfrm>
                    <a:prstGeom prst="rect">
                      <a:avLst/>
                    </a:prstGeom>
                  </pic:spPr>
                </pic:pic>
              </a:graphicData>
            </a:graphic>
          </wp:inline>
        </w:drawing>
      </w:r>
    </w:p>
    <w:p w14:paraId="25C3689E" w14:textId="4122C3C5" w:rsidR="00C36084" w:rsidRPr="00BA2086" w:rsidRDefault="00E27623" w:rsidP="00AA7451">
      <w:pPr>
        <w:pStyle w:val="Caption"/>
        <w:rPr>
          <w:color w:val="333333"/>
          <w:highlight w:val="white"/>
        </w:rPr>
      </w:pPr>
      <w:bookmarkStart w:id="151" w:name="_Toc196282133"/>
      <w:r>
        <w:t xml:space="preserve">Hình </w:t>
      </w:r>
      <w:fldSimple w:instr=" SEQ Hình \* ARABIC ">
        <w:r w:rsidR="00CF71CE">
          <w:rPr>
            <w:noProof/>
          </w:rPr>
          <w:t>36</w:t>
        </w:r>
      </w:fldSimple>
      <w:r w:rsidR="00A421E9">
        <w:t>.</w:t>
      </w:r>
      <w:r w:rsidR="00AA7451" w:rsidRPr="00BA2086">
        <w:t xml:space="preserve"> </w:t>
      </w:r>
      <w:r w:rsidR="00AA7451" w:rsidRPr="00BA2086">
        <w:rPr>
          <w:highlight w:val="white"/>
        </w:rPr>
        <w:t>C</w:t>
      </w:r>
      <w:r w:rsidR="00AA7451">
        <w:rPr>
          <w:highlight w:val="white"/>
        </w:rPr>
        <w:t>ập nhật</w:t>
      </w:r>
      <w:r w:rsidR="00AA7451" w:rsidRPr="00BA2086">
        <w:rPr>
          <w:highlight w:val="white"/>
        </w:rPr>
        <w:t xml:space="preserve"> người dùng</w:t>
      </w:r>
      <w:bookmarkEnd w:id="151"/>
    </w:p>
    <w:p w14:paraId="03317CA9" w14:textId="604CDD35" w:rsidR="00BB044A" w:rsidRDefault="00BB044A" w:rsidP="00BB044A">
      <w:pPr>
        <w:jc w:val="both"/>
        <w:rPr>
          <w:sz w:val="26"/>
          <w:szCs w:val="26"/>
          <w:highlight w:val="white"/>
        </w:rPr>
      </w:pPr>
      <w:r>
        <w:rPr>
          <w:highlight w:val="white"/>
        </w:rPr>
        <w:tab/>
      </w:r>
      <w:r w:rsidRPr="00AA7451">
        <w:rPr>
          <w:sz w:val="26"/>
          <w:szCs w:val="26"/>
          <w:highlight w:val="white"/>
        </w:rPr>
        <w:t>Với chức năng cập nhật người dùng, quản trị viên có thể phân quyền tài khoản này lên cấp độ cao hơn là trở thành tài khoản quản trị nếu có nhu cầu. Nhận thấy hệ thống website được thiết kế dành cho nhiều người dùng khác nhau, quản trị viên hoặc chủ sở hữu có thể cấp quyền cho tài khoản thông thường để tài khoản có thể truy cập giao diện quản lý, phân quyền tài khoản gồm có các quyền được người dùng chỉ định với điều kiện là người quản trị viên đã tạo ra vai trò mới trên hệ thống.</w:t>
      </w:r>
    </w:p>
    <w:p w14:paraId="47EF2728" w14:textId="77777777" w:rsidR="006C2EDA" w:rsidRDefault="006C2EDA" w:rsidP="00BB044A">
      <w:pPr>
        <w:jc w:val="both"/>
        <w:rPr>
          <w:sz w:val="26"/>
          <w:szCs w:val="26"/>
          <w:highlight w:val="white"/>
        </w:rPr>
      </w:pPr>
    </w:p>
    <w:p w14:paraId="0A2C3DC8" w14:textId="77777777" w:rsidR="0059299C" w:rsidRPr="00AA7451" w:rsidRDefault="0059299C" w:rsidP="00BB044A">
      <w:pPr>
        <w:jc w:val="both"/>
        <w:rPr>
          <w:sz w:val="26"/>
          <w:szCs w:val="26"/>
          <w:highlight w:val="white"/>
        </w:rPr>
      </w:pPr>
    </w:p>
    <w:p w14:paraId="63608270" w14:textId="7C76BEDB" w:rsidR="00C36084" w:rsidRPr="00BA2086" w:rsidRDefault="00C36084" w:rsidP="00156692">
      <w:pPr>
        <w:spacing w:before="80"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5</w:t>
      </w:r>
      <w:r w:rsidRPr="00BA2086">
        <w:rPr>
          <w:b/>
          <w:color w:val="333333"/>
          <w:sz w:val="26"/>
          <w:szCs w:val="26"/>
          <w:highlight w:val="white"/>
        </w:rPr>
        <w:t xml:space="preserve"> Chức năng thống kê doanh thu</w:t>
      </w:r>
    </w:p>
    <w:p w14:paraId="0878E66C" w14:textId="52767398"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Người quản trị viên có thể xem</w:t>
      </w:r>
      <w:r w:rsidR="002819C6">
        <w:rPr>
          <w:color w:val="333333"/>
          <w:sz w:val="26"/>
          <w:szCs w:val="26"/>
          <w:highlight w:val="white"/>
        </w:rPr>
        <w:t xml:space="preserve"> báo cáo</w:t>
      </w:r>
      <w:r w:rsidRPr="00BA2086">
        <w:rPr>
          <w:color w:val="333333"/>
          <w:sz w:val="26"/>
          <w:szCs w:val="26"/>
          <w:highlight w:val="white"/>
        </w:rPr>
        <w:t xml:space="preserve"> doanh thu</w:t>
      </w:r>
      <w:r w:rsidR="002819C6">
        <w:rPr>
          <w:color w:val="333333"/>
          <w:sz w:val="26"/>
          <w:szCs w:val="26"/>
          <w:highlight w:val="white"/>
        </w:rPr>
        <w:t xml:space="preserve"> theo các loại thời gian như theo ngày, theo tháng hoặc theo năm. Trang giáo diện hiển thị đầy đủ các thông tin về doanh thu, tổng vốn, lợi nhuận trên khoảng thời gian đã được chọn và chi tiết thông tin doanh thu của từng đơn hàng. Ngoài ra còn có thể xem chi tiết </w:t>
      </w:r>
      <w:r w:rsidR="001D16E7">
        <w:rPr>
          <w:color w:val="333333"/>
          <w:sz w:val="26"/>
          <w:szCs w:val="26"/>
          <w:highlight w:val="white"/>
        </w:rPr>
        <w:t>về các trạng thái từng lô hàng của từng sản phẩm như doanh thu, số tiền cần hoàn vốn và lợi nhuận.</w:t>
      </w:r>
    </w:p>
    <w:p w14:paraId="53F1FC10" w14:textId="77777777" w:rsidR="00E27623" w:rsidRDefault="00056E12" w:rsidP="00E27623">
      <w:pPr>
        <w:keepNext/>
        <w:spacing w:line="288" w:lineRule="auto"/>
        <w:jc w:val="center"/>
      </w:pPr>
      <w:r w:rsidRPr="00056E12">
        <w:rPr>
          <w:noProof/>
          <w:color w:val="333333"/>
          <w:sz w:val="26"/>
          <w:szCs w:val="26"/>
        </w:rPr>
        <w:drawing>
          <wp:inline distT="0" distB="0" distL="0" distR="0" wp14:anchorId="53748BE1" wp14:editId="4CB22EFE">
            <wp:extent cx="5053480" cy="2184400"/>
            <wp:effectExtent l="0" t="0" r="0" b="6350"/>
            <wp:docPr id="1797697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7557" name="Picture 1" descr="A screenshot of a computer&#10;&#10;AI-generated content may be incorrect."/>
                    <pic:cNvPicPr/>
                  </pic:nvPicPr>
                  <pic:blipFill>
                    <a:blip r:embed="rId62"/>
                    <a:stretch>
                      <a:fillRect/>
                    </a:stretch>
                  </pic:blipFill>
                  <pic:spPr>
                    <a:xfrm>
                      <a:off x="0" y="0"/>
                      <a:ext cx="5053480" cy="2184400"/>
                    </a:xfrm>
                    <a:prstGeom prst="rect">
                      <a:avLst/>
                    </a:prstGeom>
                  </pic:spPr>
                </pic:pic>
              </a:graphicData>
            </a:graphic>
          </wp:inline>
        </w:drawing>
      </w:r>
    </w:p>
    <w:p w14:paraId="212C67A5" w14:textId="2B23B8BC" w:rsidR="00C36084" w:rsidRPr="00BA2086" w:rsidRDefault="00E27623" w:rsidP="00E27623">
      <w:pPr>
        <w:pStyle w:val="Caption"/>
        <w:rPr>
          <w:color w:val="333333"/>
          <w:highlight w:val="white"/>
        </w:rPr>
      </w:pPr>
      <w:bookmarkStart w:id="152" w:name="_Toc196282134"/>
      <w:r>
        <w:t xml:space="preserve">Hình </w:t>
      </w:r>
      <w:fldSimple w:instr=" SEQ Hình \* ARABIC ">
        <w:r w:rsidR="00CF71CE">
          <w:rPr>
            <w:noProof/>
          </w:rPr>
          <w:t>37</w:t>
        </w:r>
      </w:fldSimple>
      <w:r w:rsidR="00A421E9">
        <w:t>.</w:t>
      </w:r>
      <w:r w:rsidR="00AA7451" w:rsidRPr="00BA2086">
        <w:t xml:space="preserve"> </w:t>
      </w:r>
      <w:r w:rsidR="00AA7451">
        <w:rPr>
          <w:highlight w:val="white"/>
        </w:rPr>
        <w:t>Báo cáo doanh thu và lợi nhuận</w:t>
      </w:r>
      <w:bookmarkEnd w:id="152"/>
    </w:p>
    <w:p w14:paraId="061BC97B" w14:textId="77777777" w:rsidR="00E27623" w:rsidRDefault="00056E12" w:rsidP="00E27623">
      <w:pPr>
        <w:keepNext/>
        <w:spacing w:line="288" w:lineRule="auto"/>
        <w:jc w:val="center"/>
      </w:pPr>
      <w:r w:rsidRPr="00056E12">
        <w:rPr>
          <w:noProof/>
        </w:rPr>
        <w:drawing>
          <wp:inline distT="0" distB="0" distL="0" distR="0" wp14:anchorId="3F3BAFDB" wp14:editId="6AC197DE">
            <wp:extent cx="5053330" cy="2025650"/>
            <wp:effectExtent l="0" t="0" r="0" b="0"/>
            <wp:docPr id="55586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2354" name="Picture 1" descr="A screenshot of a computer&#10;&#10;AI-generated content may be incorrect."/>
                    <pic:cNvPicPr/>
                  </pic:nvPicPr>
                  <pic:blipFill>
                    <a:blip r:embed="rId63"/>
                    <a:stretch>
                      <a:fillRect/>
                    </a:stretch>
                  </pic:blipFill>
                  <pic:spPr>
                    <a:xfrm>
                      <a:off x="0" y="0"/>
                      <a:ext cx="5053330" cy="2025650"/>
                    </a:xfrm>
                    <a:prstGeom prst="rect">
                      <a:avLst/>
                    </a:prstGeom>
                  </pic:spPr>
                </pic:pic>
              </a:graphicData>
            </a:graphic>
          </wp:inline>
        </w:drawing>
      </w:r>
    </w:p>
    <w:p w14:paraId="37715D01" w14:textId="260B2011" w:rsidR="00C36084" w:rsidRPr="00BA2086" w:rsidRDefault="00E27623" w:rsidP="00E27623">
      <w:pPr>
        <w:pStyle w:val="Caption"/>
        <w:rPr>
          <w:highlight w:val="white"/>
        </w:rPr>
      </w:pPr>
      <w:bookmarkStart w:id="153" w:name="_Toc196282135"/>
      <w:r>
        <w:t xml:space="preserve">Hình </w:t>
      </w:r>
      <w:fldSimple w:instr=" SEQ Hình \* ARABIC ">
        <w:r w:rsidR="00CF71CE">
          <w:rPr>
            <w:noProof/>
          </w:rPr>
          <w:t>38</w:t>
        </w:r>
      </w:fldSimple>
      <w:r w:rsidR="00A421E9">
        <w:t>.</w:t>
      </w:r>
      <w:r w:rsidR="00AA7451" w:rsidRPr="00BA2086">
        <w:t xml:space="preserve"> </w:t>
      </w:r>
      <w:r w:rsidR="00AA7451">
        <w:rPr>
          <w:highlight w:val="white"/>
        </w:rPr>
        <w:t>Báo cáo chi tiết doanh thu và lợi nhuận</w:t>
      </w:r>
      <w:bookmarkEnd w:id="153"/>
    </w:p>
    <w:p w14:paraId="15CA95FE" w14:textId="77777777" w:rsidR="00E27623" w:rsidRDefault="00056E12" w:rsidP="00E27623">
      <w:pPr>
        <w:keepNext/>
        <w:jc w:val="center"/>
      </w:pPr>
      <w:r w:rsidRPr="00056E12">
        <w:rPr>
          <w:noProof/>
          <w:lang w:eastAsia="en-US"/>
        </w:rPr>
        <w:drawing>
          <wp:inline distT="0" distB="0" distL="0" distR="0" wp14:anchorId="4C29C835" wp14:editId="12C125F7">
            <wp:extent cx="5087971" cy="1708150"/>
            <wp:effectExtent l="0" t="0" r="0" b="0"/>
            <wp:docPr id="75363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2268" name="Picture 1" descr="A screenshot of a computer&#10;&#10;AI-generated content may be incorrect."/>
                    <pic:cNvPicPr/>
                  </pic:nvPicPr>
                  <pic:blipFill rotWithShape="1">
                    <a:blip r:embed="rId64"/>
                    <a:srcRect b="28744"/>
                    <a:stretch/>
                  </pic:blipFill>
                  <pic:spPr bwMode="auto">
                    <a:xfrm>
                      <a:off x="0" y="0"/>
                      <a:ext cx="5087971" cy="1708150"/>
                    </a:xfrm>
                    <a:prstGeom prst="rect">
                      <a:avLst/>
                    </a:prstGeom>
                    <a:ln>
                      <a:noFill/>
                    </a:ln>
                    <a:extLst>
                      <a:ext uri="{53640926-AAD7-44D8-BBD7-CCE9431645EC}">
                        <a14:shadowObscured xmlns:a14="http://schemas.microsoft.com/office/drawing/2010/main"/>
                      </a:ext>
                    </a:extLst>
                  </pic:spPr>
                </pic:pic>
              </a:graphicData>
            </a:graphic>
          </wp:inline>
        </w:drawing>
      </w:r>
    </w:p>
    <w:p w14:paraId="64194951" w14:textId="36396ED3" w:rsidR="00C82C07" w:rsidRDefault="00E27623" w:rsidP="001D16E7">
      <w:pPr>
        <w:pStyle w:val="Caption"/>
        <w:rPr>
          <w:highlight w:val="white"/>
        </w:rPr>
      </w:pPr>
      <w:bookmarkStart w:id="154" w:name="_Toc196282136"/>
      <w:r>
        <w:t xml:space="preserve">Hình </w:t>
      </w:r>
      <w:fldSimple w:instr=" SEQ Hình \* ARABIC ">
        <w:r w:rsidR="00CF71CE">
          <w:rPr>
            <w:noProof/>
          </w:rPr>
          <w:t>39</w:t>
        </w:r>
      </w:fldSimple>
      <w:r w:rsidR="00A421E9">
        <w:t>.</w:t>
      </w:r>
      <w:r w:rsidR="00AA7451" w:rsidRPr="00BA2086">
        <w:t xml:space="preserve"> </w:t>
      </w:r>
      <w:r w:rsidR="00AA7451">
        <w:rPr>
          <w:highlight w:val="white"/>
        </w:rPr>
        <w:t>Báo cáo trạng thái lô hàng</w:t>
      </w:r>
      <w:bookmarkEnd w:id="154"/>
    </w:p>
    <w:p w14:paraId="76AFC1A2" w14:textId="47B2B6F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6</w:t>
      </w:r>
      <w:r w:rsidRPr="00BA2086">
        <w:rPr>
          <w:b/>
          <w:color w:val="333333"/>
          <w:sz w:val="26"/>
          <w:szCs w:val="26"/>
          <w:highlight w:val="white"/>
        </w:rPr>
        <w:t xml:space="preserve"> Chức năng quản lý thương hiệu</w:t>
      </w:r>
    </w:p>
    <w:p w14:paraId="4FA455D1" w14:textId="3183B202"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Khi thực hiện thêm sản phẩm bắt buộc người quản trị viên phải chọn một nhãn hàng cho sản phẩm đó, quản lý </w:t>
      </w:r>
      <w:r w:rsidR="001D16E7">
        <w:rPr>
          <w:color w:val="333333"/>
          <w:sz w:val="26"/>
          <w:szCs w:val="26"/>
          <w:highlight w:val="white"/>
        </w:rPr>
        <w:t>thương hiệu cung cấp các chức năng thêm mới, chỉnh sửa, lọc và tìm kiếm thương hiệu một cách dễ dàng, góp phần cho hệ thống được dễ quản lý hơn.</w:t>
      </w:r>
    </w:p>
    <w:p w14:paraId="2229ABD9" w14:textId="0466F257" w:rsidR="00E27623" w:rsidRDefault="003F62FB" w:rsidP="00E27623">
      <w:pPr>
        <w:keepNext/>
        <w:spacing w:line="288" w:lineRule="auto"/>
        <w:jc w:val="both"/>
      </w:pPr>
      <w:r w:rsidRPr="003F62FB">
        <w:rPr>
          <w:noProof/>
        </w:rPr>
        <w:drawing>
          <wp:inline distT="0" distB="0" distL="0" distR="0" wp14:anchorId="7C6B9A7D" wp14:editId="126B8BFC">
            <wp:extent cx="5579745" cy="2357252"/>
            <wp:effectExtent l="0" t="0" r="1905" b="5080"/>
            <wp:docPr id="506259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9597" name="Picture 1" descr="A screenshot of a computer&#10;&#10;AI-generated content may be incorrect."/>
                    <pic:cNvPicPr/>
                  </pic:nvPicPr>
                  <pic:blipFill rotWithShape="1">
                    <a:blip r:embed="rId65"/>
                    <a:srcRect b="12179"/>
                    <a:stretch/>
                  </pic:blipFill>
                  <pic:spPr bwMode="auto">
                    <a:xfrm>
                      <a:off x="0" y="0"/>
                      <a:ext cx="5579745" cy="2357252"/>
                    </a:xfrm>
                    <a:prstGeom prst="rect">
                      <a:avLst/>
                    </a:prstGeom>
                    <a:ln>
                      <a:noFill/>
                    </a:ln>
                    <a:extLst>
                      <a:ext uri="{53640926-AAD7-44D8-BBD7-CCE9431645EC}">
                        <a14:shadowObscured xmlns:a14="http://schemas.microsoft.com/office/drawing/2010/main"/>
                      </a:ext>
                    </a:extLst>
                  </pic:spPr>
                </pic:pic>
              </a:graphicData>
            </a:graphic>
          </wp:inline>
        </w:drawing>
      </w:r>
    </w:p>
    <w:p w14:paraId="6E7D1767" w14:textId="0A5D4FB6" w:rsidR="00C36084" w:rsidRPr="00BA2086" w:rsidRDefault="00E27623" w:rsidP="00AA7451">
      <w:pPr>
        <w:pStyle w:val="Caption"/>
        <w:rPr>
          <w:color w:val="333333"/>
          <w:highlight w:val="white"/>
        </w:rPr>
      </w:pPr>
      <w:bookmarkStart w:id="155" w:name="_Toc196282137"/>
      <w:r>
        <w:t xml:space="preserve">Hình </w:t>
      </w:r>
      <w:fldSimple w:instr=" SEQ Hình \* ARABIC ">
        <w:r w:rsidR="00CF71CE">
          <w:rPr>
            <w:noProof/>
          </w:rPr>
          <w:t>40</w:t>
        </w:r>
      </w:fldSimple>
      <w:r w:rsidR="00A421E9">
        <w:t>.</w:t>
      </w:r>
      <w:r w:rsidR="00AA7451" w:rsidRPr="00BA2086">
        <w:t xml:space="preserve"> </w:t>
      </w:r>
      <w:r w:rsidR="00AA7451" w:rsidRPr="00BA2086">
        <w:rPr>
          <w:highlight w:val="white"/>
        </w:rPr>
        <w:t>Danh sách thương hiệu</w:t>
      </w:r>
      <w:bookmarkEnd w:id="155"/>
    </w:p>
    <w:p w14:paraId="66722C1C" w14:textId="5200B721" w:rsidR="00E27623" w:rsidRDefault="001D16E7" w:rsidP="00E27623">
      <w:pPr>
        <w:keepNext/>
        <w:spacing w:line="288" w:lineRule="auto"/>
        <w:jc w:val="both"/>
      </w:pPr>
      <w:r w:rsidRPr="001D16E7">
        <w:rPr>
          <w:noProof/>
        </w:rPr>
        <w:drawing>
          <wp:inline distT="0" distB="0" distL="0" distR="0" wp14:anchorId="007E3DEA" wp14:editId="14918EE5">
            <wp:extent cx="5579745" cy="1720850"/>
            <wp:effectExtent l="0" t="0" r="1905" b="0"/>
            <wp:docPr id="40231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1403" name="Picture 1" descr="A screenshot of a computer&#10;&#10;AI-generated content may be incorrect."/>
                    <pic:cNvPicPr/>
                  </pic:nvPicPr>
                  <pic:blipFill>
                    <a:blip r:embed="rId66"/>
                    <a:stretch>
                      <a:fillRect/>
                    </a:stretch>
                  </pic:blipFill>
                  <pic:spPr>
                    <a:xfrm>
                      <a:off x="0" y="0"/>
                      <a:ext cx="5579745" cy="1720850"/>
                    </a:xfrm>
                    <a:prstGeom prst="rect">
                      <a:avLst/>
                    </a:prstGeom>
                  </pic:spPr>
                </pic:pic>
              </a:graphicData>
            </a:graphic>
          </wp:inline>
        </w:drawing>
      </w:r>
    </w:p>
    <w:p w14:paraId="2C460D43" w14:textId="06F86D5E" w:rsidR="00C36084" w:rsidRPr="00BA2086" w:rsidRDefault="00E27623" w:rsidP="00AA7451">
      <w:pPr>
        <w:pStyle w:val="Caption"/>
        <w:rPr>
          <w:color w:val="333333"/>
          <w:highlight w:val="white"/>
        </w:rPr>
      </w:pPr>
      <w:bookmarkStart w:id="156" w:name="_Toc196282138"/>
      <w:r>
        <w:t xml:space="preserve">Hình </w:t>
      </w:r>
      <w:fldSimple w:instr=" SEQ Hình \* ARABIC ">
        <w:r w:rsidR="00CF71CE">
          <w:rPr>
            <w:noProof/>
          </w:rPr>
          <w:t>41</w:t>
        </w:r>
      </w:fldSimple>
      <w:r w:rsidR="00A421E9">
        <w:t>.</w:t>
      </w:r>
      <w:r w:rsidR="00AA7451" w:rsidRPr="00BA2086">
        <w:t xml:space="preserve"> Giao diện </w:t>
      </w:r>
      <w:r w:rsidR="00AA7451">
        <w:rPr>
          <w:highlight w:val="white"/>
        </w:rPr>
        <w:t>thêm thương hiệu</w:t>
      </w:r>
      <w:bookmarkEnd w:id="156"/>
    </w:p>
    <w:p w14:paraId="54FCFD80" w14:textId="5BE83524" w:rsidR="00E27623" w:rsidRDefault="001D16E7" w:rsidP="00E27623">
      <w:pPr>
        <w:keepNext/>
        <w:spacing w:line="288" w:lineRule="auto"/>
      </w:pPr>
      <w:r w:rsidRPr="001D16E7">
        <w:rPr>
          <w:noProof/>
        </w:rPr>
        <w:drawing>
          <wp:inline distT="0" distB="0" distL="0" distR="0" wp14:anchorId="764B9B30" wp14:editId="58FB5D27">
            <wp:extent cx="5579745" cy="2179320"/>
            <wp:effectExtent l="0" t="0" r="1905" b="0"/>
            <wp:docPr id="566534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4785" name="Picture 1" descr="A screenshot of a computer&#10;&#10;AI-generated content may be incorrect."/>
                    <pic:cNvPicPr/>
                  </pic:nvPicPr>
                  <pic:blipFill>
                    <a:blip r:embed="rId67"/>
                    <a:stretch>
                      <a:fillRect/>
                    </a:stretch>
                  </pic:blipFill>
                  <pic:spPr>
                    <a:xfrm>
                      <a:off x="0" y="0"/>
                      <a:ext cx="5579745" cy="2179320"/>
                    </a:xfrm>
                    <a:prstGeom prst="rect">
                      <a:avLst/>
                    </a:prstGeom>
                  </pic:spPr>
                </pic:pic>
              </a:graphicData>
            </a:graphic>
          </wp:inline>
        </w:drawing>
      </w:r>
    </w:p>
    <w:p w14:paraId="29996CAC" w14:textId="70CBCF9F" w:rsidR="00AA7451" w:rsidRPr="00AA7451" w:rsidRDefault="00E27623" w:rsidP="00C82C07">
      <w:pPr>
        <w:pStyle w:val="Caption"/>
        <w:rPr>
          <w:highlight w:val="white"/>
        </w:rPr>
      </w:pPr>
      <w:bookmarkStart w:id="157" w:name="_Toc196282139"/>
      <w:r>
        <w:t xml:space="preserve">Hình </w:t>
      </w:r>
      <w:fldSimple w:instr=" SEQ Hình \* ARABIC ">
        <w:r w:rsidR="00CF71CE">
          <w:rPr>
            <w:noProof/>
          </w:rPr>
          <w:t>42</w:t>
        </w:r>
      </w:fldSimple>
      <w:r w:rsidR="00A421E9">
        <w:t>.</w:t>
      </w:r>
      <w:r w:rsidR="00AA7451" w:rsidRPr="00BA2086">
        <w:t xml:space="preserve"> Giao diện </w:t>
      </w:r>
      <w:r w:rsidR="00AA7451">
        <w:rPr>
          <w:highlight w:val="white"/>
        </w:rPr>
        <w:t>cập nhật thương hiệu</w:t>
      </w:r>
      <w:bookmarkEnd w:id="157"/>
    </w:p>
    <w:p w14:paraId="46135247" w14:textId="25049FCB"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w:t>
      </w:r>
      <w:r w:rsidR="001103EE">
        <w:rPr>
          <w:b/>
          <w:color w:val="333333"/>
          <w:sz w:val="26"/>
          <w:szCs w:val="26"/>
          <w:highlight w:val="white"/>
        </w:rPr>
        <w:t>7</w:t>
      </w:r>
      <w:r w:rsidRPr="00BA2086">
        <w:rPr>
          <w:b/>
          <w:color w:val="333333"/>
          <w:sz w:val="26"/>
          <w:szCs w:val="26"/>
          <w:highlight w:val="white"/>
        </w:rPr>
        <w:t xml:space="preserve"> Chức năng quản lý danh mục sản phẩm</w:t>
      </w:r>
    </w:p>
    <w:p w14:paraId="6E485677" w14:textId="77777777"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Sản phẩm được hiển thị trên website phải thuộc một danh mục nào đó, với chức năng quản lý danh mục sản phẩm giúp cho người dùng có thể thêm, sửa, xóa danh mục giúp cho website có thể hiển thị chính xác về các danh mục sản phẩm đang được trưng bày.</w:t>
      </w:r>
    </w:p>
    <w:p w14:paraId="0FB0AF9E" w14:textId="31B55068" w:rsidR="00E27623" w:rsidRDefault="003F62FB" w:rsidP="003F62FB">
      <w:pPr>
        <w:keepNext/>
        <w:spacing w:line="288" w:lineRule="auto"/>
        <w:jc w:val="center"/>
      </w:pPr>
      <w:r w:rsidRPr="003F62FB">
        <w:rPr>
          <w:noProof/>
        </w:rPr>
        <w:drawing>
          <wp:inline distT="0" distB="0" distL="0" distR="0" wp14:anchorId="13DA6579" wp14:editId="50FC3FCF">
            <wp:extent cx="5576843" cy="1834738"/>
            <wp:effectExtent l="0" t="0" r="5080" b="0"/>
            <wp:docPr id="157075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0925" name="Picture 1" descr="A screenshot of a computer&#10;&#10;AI-generated content may be incorrect."/>
                    <pic:cNvPicPr/>
                  </pic:nvPicPr>
                  <pic:blipFill rotWithShape="1">
                    <a:blip r:embed="rId68"/>
                    <a:srcRect b="6445"/>
                    <a:stretch/>
                  </pic:blipFill>
                  <pic:spPr bwMode="auto">
                    <a:xfrm>
                      <a:off x="0" y="0"/>
                      <a:ext cx="5579745" cy="1835693"/>
                    </a:xfrm>
                    <a:prstGeom prst="rect">
                      <a:avLst/>
                    </a:prstGeom>
                    <a:ln>
                      <a:noFill/>
                    </a:ln>
                    <a:extLst>
                      <a:ext uri="{53640926-AAD7-44D8-BBD7-CCE9431645EC}">
                        <a14:shadowObscured xmlns:a14="http://schemas.microsoft.com/office/drawing/2010/main"/>
                      </a:ext>
                    </a:extLst>
                  </pic:spPr>
                </pic:pic>
              </a:graphicData>
            </a:graphic>
          </wp:inline>
        </w:drawing>
      </w:r>
    </w:p>
    <w:p w14:paraId="682A09EA" w14:textId="6D12DAD4" w:rsidR="00C36084" w:rsidRPr="00BA2086" w:rsidRDefault="00E27623" w:rsidP="00AA7451">
      <w:pPr>
        <w:pStyle w:val="Caption"/>
        <w:rPr>
          <w:color w:val="333333"/>
          <w:highlight w:val="white"/>
        </w:rPr>
      </w:pPr>
      <w:bookmarkStart w:id="158" w:name="_Toc196282140"/>
      <w:r>
        <w:t xml:space="preserve">Hình </w:t>
      </w:r>
      <w:fldSimple w:instr=" SEQ Hình \* ARABIC ">
        <w:r w:rsidR="00CF71CE">
          <w:rPr>
            <w:noProof/>
          </w:rPr>
          <w:t>43</w:t>
        </w:r>
      </w:fldSimple>
      <w:r w:rsidR="00A421E9">
        <w:t>.</w:t>
      </w:r>
      <w:r w:rsidR="00AA7451" w:rsidRPr="00BA2086">
        <w:t xml:space="preserve"> </w:t>
      </w:r>
      <w:r w:rsidR="00AA7451" w:rsidRPr="00BA2086">
        <w:rPr>
          <w:highlight w:val="white"/>
        </w:rPr>
        <w:t>Danh sách danh mục</w:t>
      </w:r>
      <w:bookmarkEnd w:id="158"/>
    </w:p>
    <w:p w14:paraId="6CF24B22" w14:textId="79540C4A" w:rsidR="00E27623" w:rsidRDefault="003F62FB" w:rsidP="00E27623">
      <w:pPr>
        <w:keepNext/>
        <w:spacing w:line="288" w:lineRule="auto"/>
        <w:jc w:val="both"/>
      </w:pPr>
      <w:r w:rsidRPr="003F62FB">
        <w:rPr>
          <w:noProof/>
        </w:rPr>
        <w:drawing>
          <wp:inline distT="0" distB="0" distL="0" distR="0" wp14:anchorId="2868781B" wp14:editId="2DF04539">
            <wp:extent cx="5579745" cy="2078990"/>
            <wp:effectExtent l="0" t="0" r="1905" b="0"/>
            <wp:docPr id="224920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0871" name="Picture 1" descr="A screenshot of a computer&#10;&#10;AI-generated content may be incorrect."/>
                    <pic:cNvPicPr/>
                  </pic:nvPicPr>
                  <pic:blipFill>
                    <a:blip r:embed="rId69"/>
                    <a:stretch>
                      <a:fillRect/>
                    </a:stretch>
                  </pic:blipFill>
                  <pic:spPr>
                    <a:xfrm>
                      <a:off x="0" y="0"/>
                      <a:ext cx="5579745" cy="2078990"/>
                    </a:xfrm>
                    <a:prstGeom prst="rect">
                      <a:avLst/>
                    </a:prstGeom>
                  </pic:spPr>
                </pic:pic>
              </a:graphicData>
            </a:graphic>
          </wp:inline>
        </w:drawing>
      </w:r>
    </w:p>
    <w:p w14:paraId="251939EA" w14:textId="1B7D9402" w:rsidR="00C36084" w:rsidRPr="00BA2086" w:rsidRDefault="00E27623" w:rsidP="00AA7451">
      <w:pPr>
        <w:pStyle w:val="Caption"/>
        <w:rPr>
          <w:color w:val="333333"/>
          <w:highlight w:val="white"/>
        </w:rPr>
      </w:pPr>
      <w:bookmarkStart w:id="159" w:name="_Toc196282141"/>
      <w:r>
        <w:t xml:space="preserve">Hình </w:t>
      </w:r>
      <w:fldSimple w:instr=" SEQ Hình \* ARABIC ">
        <w:r w:rsidR="00CF71CE">
          <w:rPr>
            <w:noProof/>
          </w:rPr>
          <w:t>44</w:t>
        </w:r>
      </w:fldSimple>
      <w:r w:rsidR="00A421E9">
        <w:t>.</w:t>
      </w:r>
      <w:r w:rsidR="00AA7451" w:rsidRPr="00BA2086">
        <w:t xml:space="preserve"> </w:t>
      </w:r>
      <w:r w:rsidR="00AA7451" w:rsidRPr="00BA2086">
        <w:rPr>
          <w:highlight w:val="white"/>
        </w:rPr>
        <w:t>Giao diện thêm danh mục</w:t>
      </w:r>
      <w:bookmarkEnd w:id="159"/>
    </w:p>
    <w:p w14:paraId="094375FE" w14:textId="77777777" w:rsidR="00E27623" w:rsidRDefault="00214382" w:rsidP="00E27623">
      <w:pPr>
        <w:keepNext/>
      </w:pPr>
      <w:r w:rsidRPr="00214382">
        <w:rPr>
          <w:noProof/>
          <w:lang w:eastAsia="en-US"/>
        </w:rPr>
        <w:drawing>
          <wp:inline distT="0" distB="0" distL="0" distR="0" wp14:anchorId="4357BE46" wp14:editId="64ED02C1">
            <wp:extent cx="5579745" cy="2425700"/>
            <wp:effectExtent l="0" t="0" r="1905" b="0"/>
            <wp:docPr id="3742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8536" name="Picture 1" descr="A screenshot of a computer&#10;&#10;AI-generated content may be incorrect."/>
                    <pic:cNvPicPr/>
                  </pic:nvPicPr>
                  <pic:blipFill>
                    <a:blip r:embed="rId70"/>
                    <a:stretch>
                      <a:fillRect/>
                    </a:stretch>
                  </pic:blipFill>
                  <pic:spPr>
                    <a:xfrm>
                      <a:off x="0" y="0"/>
                      <a:ext cx="5579745" cy="2425700"/>
                    </a:xfrm>
                    <a:prstGeom prst="rect">
                      <a:avLst/>
                    </a:prstGeom>
                  </pic:spPr>
                </pic:pic>
              </a:graphicData>
            </a:graphic>
          </wp:inline>
        </w:drawing>
      </w:r>
    </w:p>
    <w:p w14:paraId="00D53140" w14:textId="16BA3F97" w:rsidR="00214382" w:rsidRPr="00214382" w:rsidRDefault="00E27623" w:rsidP="00AA7451">
      <w:pPr>
        <w:pStyle w:val="Caption"/>
        <w:rPr>
          <w:highlight w:val="white"/>
        </w:rPr>
      </w:pPr>
      <w:bookmarkStart w:id="160" w:name="_Toc196282142"/>
      <w:r>
        <w:t xml:space="preserve">Hình </w:t>
      </w:r>
      <w:fldSimple w:instr=" SEQ Hình \* ARABIC ">
        <w:r w:rsidR="00CF71CE">
          <w:rPr>
            <w:noProof/>
          </w:rPr>
          <w:t>45</w:t>
        </w:r>
      </w:fldSimple>
      <w:r w:rsidR="00A421E9">
        <w:t>.</w:t>
      </w:r>
      <w:r w:rsidR="00AA7451" w:rsidRPr="00BA2086">
        <w:t xml:space="preserve"> </w:t>
      </w:r>
      <w:r w:rsidR="00AA7451" w:rsidRPr="00BA2086">
        <w:rPr>
          <w:highlight w:val="white"/>
        </w:rPr>
        <w:t xml:space="preserve">Giao diện </w:t>
      </w:r>
      <w:r w:rsidR="00AA7451">
        <w:rPr>
          <w:highlight w:val="white"/>
        </w:rPr>
        <w:t>cập nhật</w:t>
      </w:r>
      <w:r w:rsidR="00AA7451" w:rsidRPr="00BA2086">
        <w:rPr>
          <w:highlight w:val="white"/>
        </w:rPr>
        <w:t xml:space="preserve"> danh mụ</w:t>
      </w:r>
      <w:r w:rsidR="00AA7451">
        <w:rPr>
          <w:highlight w:val="white"/>
        </w:rPr>
        <w:t>c</w:t>
      </w:r>
      <w:bookmarkEnd w:id="160"/>
    </w:p>
    <w:p w14:paraId="231C3D47" w14:textId="77777777" w:rsidR="00C36084" w:rsidRPr="00BA2086" w:rsidRDefault="00C36084" w:rsidP="00C36084">
      <w:pPr>
        <w:spacing w:line="288" w:lineRule="auto"/>
        <w:jc w:val="both"/>
        <w:outlineLvl w:val="3"/>
        <w:rPr>
          <w:b/>
          <w:color w:val="333333"/>
          <w:sz w:val="26"/>
          <w:szCs w:val="26"/>
          <w:highlight w:val="white"/>
        </w:rPr>
      </w:pPr>
      <w:r w:rsidRPr="00BA2086">
        <w:rPr>
          <w:b/>
          <w:color w:val="333333"/>
          <w:sz w:val="26"/>
          <w:szCs w:val="26"/>
          <w:highlight w:val="white"/>
        </w:rPr>
        <w:t>3.3.3 Các chức năng khác</w:t>
      </w:r>
    </w:p>
    <w:p w14:paraId="0D67A4E9" w14:textId="77777777" w:rsidR="00C36084" w:rsidRPr="00BA2086" w:rsidRDefault="00C36084" w:rsidP="00156692">
      <w:pPr>
        <w:spacing w:before="80" w:line="288" w:lineRule="auto"/>
        <w:ind w:firstLine="547"/>
        <w:jc w:val="both"/>
        <w:outlineLvl w:val="4"/>
        <w:rPr>
          <w:b/>
          <w:color w:val="333333"/>
          <w:sz w:val="26"/>
          <w:szCs w:val="26"/>
          <w:highlight w:val="white"/>
        </w:rPr>
      </w:pPr>
      <w:r w:rsidRPr="00BA2086">
        <w:rPr>
          <w:b/>
          <w:color w:val="333333"/>
          <w:sz w:val="26"/>
          <w:szCs w:val="26"/>
          <w:highlight w:val="white"/>
        </w:rPr>
        <w:t>3.3.3.1 Chức năng đăng ký</w:t>
      </w:r>
    </w:p>
    <w:p w14:paraId="3885C35F" w14:textId="77777777" w:rsidR="00E27623" w:rsidRDefault="002F2766" w:rsidP="00C82C07">
      <w:pPr>
        <w:keepNext/>
        <w:spacing w:line="288" w:lineRule="auto"/>
        <w:jc w:val="center"/>
      </w:pPr>
      <w:r w:rsidRPr="002F2766">
        <w:rPr>
          <w:b/>
          <w:noProof/>
          <w:color w:val="333333"/>
          <w:sz w:val="26"/>
          <w:szCs w:val="26"/>
        </w:rPr>
        <w:drawing>
          <wp:inline distT="0" distB="0" distL="0" distR="0" wp14:anchorId="7D4F4B6A" wp14:editId="590650D3">
            <wp:extent cx="4452731" cy="2962406"/>
            <wp:effectExtent l="0" t="0" r="5080" b="9525"/>
            <wp:docPr id="141609189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1895" name="Picture 1" descr="A diagram of a flowchart&#10;&#10;AI-generated content may be incorrect."/>
                    <pic:cNvPicPr/>
                  </pic:nvPicPr>
                  <pic:blipFill>
                    <a:blip r:embed="rId71"/>
                    <a:stretch>
                      <a:fillRect/>
                    </a:stretch>
                  </pic:blipFill>
                  <pic:spPr>
                    <a:xfrm>
                      <a:off x="0" y="0"/>
                      <a:ext cx="4466380" cy="2971486"/>
                    </a:xfrm>
                    <a:prstGeom prst="rect">
                      <a:avLst/>
                    </a:prstGeom>
                  </pic:spPr>
                </pic:pic>
              </a:graphicData>
            </a:graphic>
          </wp:inline>
        </w:drawing>
      </w:r>
    </w:p>
    <w:p w14:paraId="5C2E497F" w14:textId="163B8A4C" w:rsidR="00C36084" w:rsidRPr="00BA2086" w:rsidRDefault="00E27623" w:rsidP="00AA7451">
      <w:pPr>
        <w:pStyle w:val="Caption"/>
        <w:rPr>
          <w:b/>
          <w:color w:val="333333"/>
          <w:highlight w:val="white"/>
        </w:rPr>
      </w:pPr>
      <w:bookmarkStart w:id="161" w:name="_Toc196282143"/>
      <w:r>
        <w:t xml:space="preserve">Hình </w:t>
      </w:r>
      <w:fldSimple w:instr=" SEQ Hình \* ARABIC ">
        <w:r w:rsidR="00CF71CE">
          <w:rPr>
            <w:noProof/>
          </w:rPr>
          <w:t>46</w:t>
        </w:r>
      </w:fldSimple>
      <w:r w:rsidR="00A421E9">
        <w:t>.</w:t>
      </w:r>
      <w:r w:rsidR="00AA7451" w:rsidRPr="00BA2086">
        <w:t xml:space="preserve"> </w:t>
      </w:r>
      <w:r w:rsidR="00AA7451" w:rsidRPr="00BA2086">
        <w:rPr>
          <w:highlight w:val="white"/>
        </w:rPr>
        <w:t>Lưu đồ người dùng đăng ký</w:t>
      </w:r>
      <w:bookmarkEnd w:id="161"/>
    </w:p>
    <w:p w14:paraId="665087C6" w14:textId="73EC41BE" w:rsidR="002F2766" w:rsidRPr="00BA2086" w:rsidRDefault="00C36084" w:rsidP="00AA7451">
      <w:pPr>
        <w:spacing w:line="288" w:lineRule="auto"/>
        <w:ind w:firstLine="540"/>
        <w:jc w:val="both"/>
        <w:rPr>
          <w:color w:val="333333"/>
          <w:sz w:val="26"/>
          <w:szCs w:val="26"/>
          <w:highlight w:val="white"/>
        </w:rPr>
      </w:pPr>
      <w:r w:rsidRPr="00BA2086">
        <w:rPr>
          <w:color w:val="333333"/>
          <w:sz w:val="26"/>
          <w:szCs w:val="26"/>
          <w:highlight w:val="white"/>
        </w:rPr>
        <w:t>Lưu đồ mô tả quá trình người dùng đăng ký tài khoản lên hệ thống. Người dùng bắt đầu bằng việc nhập các thông tin cần thiết để thực hiện đăng ký tài khoản với các thông tin cơ bản và mật khẩu. Khi người dùng thực hiện đăng ký hệ thống sẽ gửi mail về email của khách hàng đã nhập trước đó với nội dung là đường dẫn và mã kích hoạt, người dùng cần truy cập đường dẫn đó và nhập vào mã kích hoạt, mã kích hoạt chỉ nhập một lần nên người dùng cần phải lưu ý khi nhập mã xác thực. Khi nhập đúng mã xác thực thì tài khoản sẽ được kích hoạt và người dùng có thể đăng nhập vào hệ thống và sử dụng các chức năng.</w:t>
      </w:r>
    </w:p>
    <w:p w14:paraId="1B21B769" w14:textId="7FB21C2C" w:rsidR="00E27623" w:rsidRDefault="004D3DC2" w:rsidP="00E27623">
      <w:pPr>
        <w:keepNext/>
        <w:spacing w:line="288" w:lineRule="auto"/>
        <w:jc w:val="center"/>
      </w:pPr>
      <w:r w:rsidRPr="004D3DC2">
        <w:rPr>
          <w:noProof/>
        </w:rPr>
        <w:drawing>
          <wp:inline distT="0" distB="0" distL="0" distR="0" wp14:anchorId="6EEFCAEE" wp14:editId="3083598C">
            <wp:extent cx="4208293" cy="2560320"/>
            <wp:effectExtent l="0" t="0" r="1905" b="0"/>
            <wp:docPr id="2783561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6172" name="Picture 1" descr="A screenshot of a chat&#10;&#10;AI-generated content may be incorrect."/>
                    <pic:cNvPicPr/>
                  </pic:nvPicPr>
                  <pic:blipFill>
                    <a:blip r:embed="rId72"/>
                    <a:stretch>
                      <a:fillRect/>
                    </a:stretch>
                  </pic:blipFill>
                  <pic:spPr>
                    <a:xfrm>
                      <a:off x="0" y="0"/>
                      <a:ext cx="4220766" cy="2567909"/>
                    </a:xfrm>
                    <a:prstGeom prst="rect">
                      <a:avLst/>
                    </a:prstGeom>
                  </pic:spPr>
                </pic:pic>
              </a:graphicData>
            </a:graphic>
          </wp:inline>
        </w:drawing>
      </w:r>
    </w:p>
    <w:p w14:paraId="2077B371" w14:textId="4BCD4194" w:rsidR="002F2766" w:rsidRPr="004D3DC2" w:rsidRDefault="00E27623" w:rsidP="004D3DC2">
      <w:pPr>
        <w:pStyle w:val="Caption"/>
        <w:rPr>
          <w:color w:val="333333"/>
          <w:highlight w:val="white"/>
        </w:rPr>
      </w:pPr>
      <w:bookmarkStart w:id="162" w:name="_Toc196282144"/>
      <w:r>
        <w:t xml:space="preserve">Hình </w:t>
      </w:r>
      <w:fldSimple w:instr=" SEQ Hình \* ARABIC ">
        <w:r w:rsidR="00CF71CE">
          <w:rPr>
            <w:noProof/>
          </w:rPr>
          <w:t>47</w:t>
        </w:r>
      </w:fldSimple>
      <w:r w:rsidR="00A421E9">
        <w:t>.</w:t>
      </w:r>
      <w:r w:rsidR="00AA7451" w:rsidRPr="00BA2086">
        <w:t xml:space="preserve"> </w:t>
      </w:r>
      <w:r w:rsidR="004D3DC2">
        <w:t xml:space="preserve">Các </w:t>
      </w:r>
      <w:r w:rsidR="004D3DC2">
        <w:rPr>
          <w:highlight w:val="white"/>
        </w:rPr>
        <w:t>g</w:t>
      </w:r>
      <w:r w:rsidR="00AA7451" w:rsidRPr="00BA2086">
        <w:rPr>
          <w:highlight w:val="white"/>
        </w:rPr>
        <w:t>iao diện</w:t>
      </w:r>
      <w:r w:rsidR="00A14523">
        <w:rPr>
          <w:highlight w:val="white"/>
        </w:rPr>
        <w:t xml:space="preserve"> chức năng</w:t>
      </w:r>
      <w:r w:rsidR="00AA7451" w:rsidRPr="00BA2086">
        <w:rPr>
          <w:highlight w:val="white"/>
        </w:rPr>
        <w:t xml:space="preserve"> </w:t>
      </w:r>
      <w:r w:rsidR="004D3DC2">
        <w:rPr>
          <w:highlight w:val="white"/>
        </w:rPr>
        <w:t>đăng ký</w:t>
      </w:r>
      <w:bookmarkEnd w:id="162"/>
    </w:p>
    <w:p w14:paraId="30A818AF" w14:textId="122FC19D" w:rsidR="002F2766" w:rsidRPr="00BA2086" w:rsidRDefault="00C36084" w:rsidP="006C20E2">
      <w:pPr>
        <w:spacing w:line="288" w:lineRule="auto"/>
        <w:ind w:firstLine="547"/>
        <w:jc w:val="both"/>
        <w:outlineLvl w:val="4"/>
        <w:rPr>
          <w:b/>
          <w:color w:val="333333"/>
          <w:sz w:val="26"/>
          <w:szCs w:val="26"/>
          <w:highlight w:val="white"/>
        </w:rPr>
      </w:pPr>
      <w:r w:rsidRPr="00BA2086">
        <w:rPr>
          <w:b/>
          <w:color w:val="333333"/>
          <w:sz w:val="26"/>
          <w:szCs w:val="26"/>
          <w:highlight w:val="white"/>
        </w:rPr>
        <w:t>3.3.3.2 Chức năng đăng nhập</w:t>
      </w:r>
    </w:p>
    <w:p w14:paraId="22293FDE" w14:textId="77777777" w:rsidR="00E27623" w:rsidRDefault="002F2766" w:rsidP="00E27623">
      <w:pPr>
        <w:keepNext/>
        <w:spacing w:line="288" w:lineRule="auto"/>
        <w:jc w:val="center"/>
      </w:pPr>
      <w:r w:rsidRPr="002F2766">
        <w:rPr>
          <w:b/>
          <w:noProof/>
          <w:color w:val="333333"/>
          <w:sz w:val="26"/>
          <w:szCs w:val="26"/>
        </w:rPr>
        <w:drawing>
          <wp:inline distT="0" distB="0" distL="0" distR="0" wp14:anchorId="5E0800C4" wp14:editId="45AC3115">
            <wp:extent cx="2975212" cy="3647995"/>
            <wp:effectExtent l="0" t="0" r="0" b="0"/>
            <wp:docPr id="128369483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4837" name="Picture 1" descr="A diagram of a computer program&#10;&#10;AI-generated content may be incorrect."/>
                    <pic:cNvPicPr/>
                  </pic:nvPicPr>
                  <pic:blipFill>
                    <a:blip r:embed="rId73"/>
                    <a:stretch>
                      <a:fillRect/>
                    </a:stretch>
                  </pic:blipFill>
                  <pic:spPr>
                    <a:xfrm>
                      <a:off x="0" y="0"/>
                      <a:ext cx="2980361" cy="3654308"/>
                    </a:xfrm>
                    <a:prstGeom prst="rect">
                      <a:avLst/>
                    </a:prstGeom>
                  </pic:spPr>
                </pic:pic>
              </a:graphicData>
            </a:graphic>
          </wp:inline>
        </w:drawing>
      </w:r>
    </w:p>
    <w:p w14:paraId="05886F60" w14:textId="50280F73" w:rsidR="00C36084" w:rsidRPr="00AA7451" w:rsidRDefault="00E27623" w:rsidP="00AA7451">
      <w:pPr>
        <w:pStyle w:val="Caption"/>
        <w:rPr>
          <w:b/>
          <w:color w:val="333333"/>
          <w:highlight w:val="white"/>
        </w:rPr>
      </w:pPr>
      <w:bookmarkStart w:id="163" w:name="_Toc196282145"/>
      <w:r>
        <w:t xml:space="preserve">Hình </w:t>
      </w:r>
      <w:fldSimple w:instr=" SEQ Hình \* ARABIC ">
        <w:r w:rsidR="00CF71CE">
          <w:rPr>
            <w:noProof/>
          </w:rPr>
          <w:t>48</w:t>
        </w:r>
      </w:fldSimple>
      <w:r w:rsidR="00A421E9">
        <w:t>.</w:t>
      </w:r>
      <w:r w:rsidR="00AA7451" w:rsidRPr="00BA2086">
        <w:t xml:space="preserve"> </w:t>
      </w:r>
      <w:r w:rsidR="00AA7451" w:rsidRPr="00BA2086">
        <w:rPr>
          <w:highlight w:val="white"/>
        </w:rPr>
        <w:t>Lưu đồ chức năng đăng nhập</w:t>
      </w:r>
      <w:bookmarkEnd w:id="163"/>
    </w:p>
    <w:p w14:paraId="72D5B2B5" w14:textId="14126A54" w:rsidR="006C20E2" w:rsidRPr="006C20E2" w:rsidRDefault="00C36084" w:rsidP="006C20E2">
      <w:pPr>
        <w:spacing w:line="288" w:lineRule="auto"/>
        <w:ind w:firstLine="540"/>
        <w:jc w:val="both"/>
        <w:rPr>
          <w:bCs/>
          <w:color w:val="333333"/>
          <w:sz w:val="26"/>
          <w:szCs w:val="26"/>
        </w:rPr>
      </w:pPr>
      <w:r w:rsidRPr="00BA2086">
        <w:rPr>
          <w:bCs/>
          <w:color w:val="333333"/>
          <w:sz w:val="26"/>
          <w:szCs w:val="26"/>
        </w:rPr>
        <w:t>Lưu đồ mô tả quy trình đăng nhập của người dùng vào một hệ thống. Quy trình bắt đầu khi người dùng nhập email và mật khẩu. Sau đó, hệ thống sẽ xác thực email và mật khẩu. Nếu thông tin xác thực sai, hệ thống sẽ thông báo đăng nhập không thành công và kết thúc quy trình. Nếu thông tin xác thực đúng, hệ thống sẽ thông báo đăng nhập thành công và chuyển người dùng đến trang chủ, sau đó kết thúc quy trình.</w:t>
      </w:r>
    </w:p>
    <w:p w14:paraId="0F14EC80" w14:textId="2C855A5F" w:rsidR="00E27623" w:rsidRDefault="003F62FB" w:rsidP="00E27623">
      <w:pPr>
        <w:keepNext/>
        <w:spacing w:line="288" w:lineRule="auto"/>
        <w:jc w:val="center"/>
      </w:pPr>
      <w:r w:rsidRPr="003F62FB">
        <w:rPr>
          <w:noProof/>
        </w:rPr>
        <w:drawing>
          <wp:inline distT="0" distB="0" distL="0" distR="0" wp14:anchorId="12E8AAAF" wp14:editId="2A157E90">
            <wp:extent cx="2760769" cy="1763486"/>
            <wp:effectExtent l="0" t="0" r="1905" b="8255"/>
            <wp:docPr id="529693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331" name="Picture 1" descr="A screenshot of a chat&#10;&#10;AI-generated content may be incorrect."/>
                    <pic:cNvPicPr/>
                  </pic:nvPicPr>
                  <pic:blipFill>
                    <a:blip r:embed="rId74"/>
                    <a:stretch>
                      <a:fillRect/>
                    </a:stretch>
                  </pic:blipFill>
                  <pic:spPr>
                    <a:xfrm>
                      <a:off x="0" y="0"/>
                      <a:ext cx="2785522" cy="1779297"/>
                    </a:xfrm>
                    <a:prstGeom prst="rect">
                      <a:avLst/>
                    </a:prstGeom>
                  </pic:spPr>
                </pic:pic>
              </a:graphicData>
            </a:graphic>
          </wp:inline>
        </w:drawing>
      </w:r>
    </w:p>
    <w:p w14:paraId="5DF69FF7" w14:textId="5951DACB" w:rsidR="00C36084" w:rsidRPr="00BA2086" w:rsidRDefault="00E27623" w:rsidP="00E27623">
      <w:pPr>
        <w:pStyle w:val="Caption"/>
        <w:rPr>
          <w:b/>
          <w:color w:val="333333"/>
          <w:highlight w:val="white"/>
        </w:rPr>
      </w:pPr>
      <w:bookmarkStart w:id="164" w:name="_Toc196282146"/>
      <w:r>
        <w:t xml:space="preserve">Hình </w:t>
      </w:r>
      <w:fldSimple w:instr=" SEQ Hình \* ARABIC ">
        <w:r w:rsidR="00CF71CE">
          <w:rPr>
            <w:noProof/>
          </w:rPr>
          <w:t>49</w:t>
        </w:r>
      </w:fldSimple>
      <w:r w:rsidR="00A421E9">
        <w:t>.</w:t>
      </w:r>
      <w:r w:rsidR="00AA7451" w:rsidRPr="00BA2086">
        <w:t xml:space="preserve"> </w:t>
      </w:r>
      <w:r w:rsidR="00AA7451" w:rsidRPr="00BA2086">
        <w:rPr>
          <w:highlight w:val="white"/>
        </w:rPr>
        <w:t>Nhập thông tin đăng nhập</w:t>
      </w:r>
      <w:bookmarkEnd w:id="164"/>
    </w:p>
    <w:p w14:paraId="749FA5D9" w14:textId="6F7A29AD" w:rsidR="00E27623" w:rsidRDefault="003F62FB" w:rsidP="00E27623">
      <w:pPr>
        <w:keepNext/>
      </w:pPr>
      <w:r w:rsidRPr="003F62FB">
        <w:rPr>
          <w:noProof/>
        </w:rPr>
        <w:drawing>
          <wp:inline distT="0" distB="0" distL="0" distR="0" wp14:anchorId="3C9DC517" wp14:editId="13B56EF7">
            <wp:extent cx="5579745" cy="575945"/>
            <wp:effectExtent l="0" t="0" r="1905" b="0"/>
            <wp:docPr id="20080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39051" name=""/>
                    <pic:cNvPicPr/>
                  </pic:nvPicPr>
                  <pic:blipFill>
                    <a:blip r:embed="rId75"/>
                    <a:stretch>
                      <a:fillRect/>
                    </a:stretch>
                  </pic:blipFill>
                  <pic:spPr>
                    <a:xfrm>
                      <a:off x="0" y="0"/>
                      <a:ext cx="5579745" cy="575945"/>
                    </a:xfrm>
                    <a:prstGeom prst="rect">
                      <a:avLst/>
                    </a:prstGeom>
                  </pic:spPr>
                </pic:pic>
              </a:graphicData>
            </a:graphic>
          </wp:inline>
        </w:drawing>
      </w:r>
    </w:p>
    <w:p w14:paraId="5C1483D1" w14:textId="19B1F926" w:rsidR="002F2766" w:rsidRPr="002F2766" w:rsidRDefault="00E27623" w:rsidP="001930B6">
      <w:pPr>
        <w:pStyle w:val="Caption"/>
        <w:rPr>
          <w:highlight w:val="white"/>
        </w:rPr>
      </w:pPr>
      <w:bookmarkStart w:id="165" w:name="_Toc196282147"/>
      <w:r>
        <w:t xml:space="preserve">Hình </w:t>
      </w:r>
      <w:fldSimple w:instr=" SEQ Hình \* ARABIC ">
        <w:r w:rsidR="00CF71CE">
          <w:rPr>
            <w:noProof/>
          </w:rPr>
          <w:t>50</w:t>
        </w:r>
      </w:fldSimple>
      <w:r w:rsidR="00A421E9">
        <w:t>.</w:t>
      </w:r>
      <w:r w:rsidR="00AA7451" w:rsidRPr="00BA2086">
        <w:t xml:space="preserve"> </w:t>
      </w:r>
      <w:r w:rsidR="00AA7451">
        <w:rPr>
          <w:highlight w:val="white"/>
        </w:rPr>
        <w:t>Đăng nhập thành công</w:t>
      </w:r>
      <w:bookmarkEnd w:id="165"/>
    </w:p>
    <w:p w14:paraId="6073C94A"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3.3.3.3 Chức năng cập nhật thông tin cá nhân</w:t>
      </w:r>
    </w:p>
    <w:p w14:paraId="1F2AED65" w14:textId="77777777" w:rsidR="00E27623" w:rsidRDefault="00C9473F" w:rsidP="00E27623">
      <w:pPr>
        <w:keepNext/>
        <w:spacing w:line="288" w:lineRule="auto"/>
        <w:jc w:val="center"/>
      </w:pPr>
      <w:r w:rsidRPr="00C9473F">
        <w:rPr>
          <w:b/>
          <w:noProof/>
          <w:color w:val="333333"/>
          <w:sz w:val="26"/>
          <w:szCs w:val="26"/>
        </w:rPr>
        <w:drawing>
          <wp:inline distT="0" distB="0" distL="0" distR="0" wp14:anchorId="0962F685" wp14:editId="78A03179">
            <wp:extent cx="5579745" cy="643255"/>
            <wp:effectExtent l="0" t="0" r="1905" b="4445"/>
            <wp:docPr id="15658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9958" name=""/>
                    <pic:cNvPicPr/>
                  </pic:nvPicPr>
                  <pic:blipFill>
                    <a:blip r:embed="rId76"/>
                    <a:stretch>
                      <a:fillRect/>
                    </a:stretch>
                  </pic:blipFill>
                  <pic:spPr>
                    <a:xfrm>
                      <a:off x="0" y="0"/>
                      <a:ext cx="5579745" cy="643255"/>
                    </a:xfrm>
                    <a:prstGeom prst="rect">
                      <a:avLst/>
                    </a:prstGeom>
                  </pic:spPr>
                </pic:pic>
              </a:graphicData>
            </a:graphic>
          </wp:inline>
        </w:drawing>
      </w:r>
    </w:p>
    <w:p w14:paraId="54FE0934" w14:textId="72B7BC0C" w:rsidR="00C36084" w:rsidRPr="00BA2086" w:rsidRDefault="00E27623" w:rsidP="00E27623">
      <w:pPr>
        <w:pStyle w:val="Caption"/>
        <w:rPr>
          <w:b/>
          <w:color w:val="333333"/>
          <w:highlight w:val="white"/>
        </w:rPr>
      </w:pPr>
      <w:bookmarkStart w:id="166" w:name="_Toc196282148"/>
      <w:r>
        <w:t xml:space="preserve">Hình </w:t>
      </w:r>
      <w:fldSimple w:instr=" SEQ Hình \* ARABIC ">
        <w:r w:rsidR="00CF71CE">
          <w:rPr>
            <w:noProof/>
          </w:rPr>
          <w:t>51</w:t>
        </w:r>
      </w:fldSimple>
      <w:r w:rsidR="00A421E9">
        <w:t>.</w:t>
      </w:r>
      <w:r w:rsidR="00AA7451" w:rsidRPr="00BA2086">
        <w:t xml:space="preserve"> </w:t>
      </w:r>
      <w:r w:rsidR="00AA7451" w:rsidRPr="00BA2086">
        <w:rPr>
          <w:highlight w:val="white"/>
        </w:rPr>
        <w:t>Lưu đồ cập nhật thông tin cá nhân</w:t>
      </w:r>
      <w:bookmarkEnd w:id="166"/>
    </w:p>
    <w:p w14:paraId="012E9BB4"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Hệ thống cung cấp tính năng cập nhật lại thông tin cá nhân của người dùng khi thông tin bị sai lệch, giúp cho việc định danh người dùng được chính xác hơn. </w:t>
      </w:r>
      <w:r w:rsidRPr="00BA2086">
        <w:rPr>
          <w:color w:val="333333"/>
          <w:sz w:val="26"/>
          <w:szCs w:val="26"/>
        </w:rPr>
        <w:t>Sơ đồ mô tả quy trình chỉnh sửa thông tin cá nhân bắt đầu khi người dùng chọn xem thông tin cá nhân của mình. Sau đó, họ chọn tùy chọn chỉnh sửa và nhập các thông tin cần thay đổi. Tiếp theo, người dùng xác nhận các thay đổi bằng cách chọn lưu lại. Khi hoàn tất, quy trình kết thúc. Quy trình này giúp người dùng dễ dàng cập nhật thông tin cá nhân theo nhu cầu của mình.</w:t>
      </w:r>
    </w:p>
    <w:p w14:paraId="39602C04" w14:textId="235B00F5" w:rsidR="00E27623" w:rsidRDefault="00D21EE4" w:rsidP="00E27623">
      <w:pPr>
        <w:keepNext/>
        <w:spacing w:line="288" w:lineRule="auto"/>
        <w:jc w:val="both"/>
      </w:pPr>
      <w:r w:rsidRPr="00D21EE4">
        <w:rPr>
          <w:noProof/>
        </w:rPr>
        <w:drawing>
          <wp:inline distT="0" distB="0" distL="0" distR="0" wp14:anchorId="75406ED3" wp14:editId="2E3BE738">
            <wp:extent cx="5579745" cy="2266950"/>
            <wp:effectExtent l="0" t="0" r="1905" b="0"/>
            <wp:docPr id="1674424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4785" name="Picture 1" descr="A screenshot of a computer&#10;&#10;AI-generated content may be incorrect."/>
                    <pic:cNvPicPr/>
                  </pic:nvPicPr>
                  <pic:blipFill>
                    <a:blip r:embed="rId77"/>
                    <a:stretch>
                      <a:fillRect/>
                    </a:stretch>
                  </pic:blipFill>
                  <pic:spPr>
                    <a:xfrm>
                      <a:off x="0" y="0"/>
                      <a:ext cx="5579745" cy="2266950"/>
                    </a:xfrm>
                    <a:prstGeom prst="rect">
                      <a:avLst/>
                    </a:prstGeom>
                  </pic:spPr>
                </pic:pic>
              </a:graphicData>
            </a:graphic>
          </wp:inline>
        </w:drawing>
      </w:r>
    </w:p>
    <w:p w14:paraId="741804EE" w14:textId="121B5519" w:rsidR="00C36084" w:rsidRPr="00BA2086" w:rsidRDefault="00E27623" w:rsidP="00AA7451">
      <w:pPr>
        <w:pStyle w:val="Caption"/>
        <w:rPr>
          <w:b/>
          <w:color w:val="333333"/>
          <w:highlight w:val="white"/>
        </w:rPr>
      </w:pPr>
      <w:bookmarkStart w:id="167" w:name="_Toc196282149"/>
      <w:r>
        <w:t xml:space="preserve">Hình </w:t>
      </w:r>
      <w:fldSimple w:instr=" SEQ Hình \* ARABIC ">
        <w:r w:rsidR="00CF71CE">
          <w:rPr>
            <w:noProof/>
          </w:rPr>
          <w:t>52</w:t>
        </w:r>
      </w:fldSimple>
      <w:r w:rsidR="00A421E9">
        <w:t>.</w:t>
      </w:r>
      <w:r w:rsidR="00AA7451" w:rsidRPr="00BA2086">
        <w:t xml:space="preserve"> </w:t>
      </w:r>
      <w:r w:rsidR="00AA7451" w:rsidRPr="00BA2086">
        <w:rPr>
          <w:bCs/>
          <w:color w:val="333333"/>
          <w:highlight w:val="white"/>
        </w:rPr>
        <w:t>Giao diện thông tin người dùng</w:t>
      </w:r>
      <w:bookmarkEnd w:id="167"/>
    </w:p>
    <w:p w14:paraId="2AFE4B2E" w14:textId="4887A3B1" w:rsidR="00E27623" w:rsidRDefault="00D21EE4" w:rsidP="00E27623">
      <w:pPr>
        <w:keepNext/>
        <w:spacing w:line="288" w:lineRule="auto"/>
        <w:jc w:val="both"/>
      </w:pPr>
      <w:r w:rsidRPr="00D21EE4">
        <w:rPr>
          <w:noProof/>
        </w:rPr>
        <w:drawing>
          <wp:inline distT="0" distB="0" distL="0" distR="0" wp14:anchorId="169F8CCD" wp14:editId="1574BBA5">
            <wp:extent cx="5579745" cy="2720340"/>
            <wp:effectExtent l="0" t="0" r="1905" b="3810"/>
            <wp:docPr id="717498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8652" name="Picture 1" descr="A screenshot of a computer&#10;&#10;AI-generated content may be incorrect."/>
                    <pic:cNvPicPr/>
                  </pic:nvPicPr>
                  <pic:blipFill>
                    <a:blip r:embed="rId78"/>
                    <a:stretch>
                      <a:fillRect/>
                    </a:stretch>
                  </pic:blipFill>
                  <pic:spPr>
                    <a:xfrm>
                      <a:off x="0" y="0"/>
                      <a:ext cx="5579745" cy="2720340"/>
                    </a:xfrm>
                    <a:prstGeom prst="rect">
                      <a:avLst/>
                    </a:prstGeom>
                  </pic:spPr>
                </pic:pic>
              </a:graphicData>
            </a:graphic>
          </wp:inline>
        </w:drawing>
      </w:r>
    </w:p>
    <w:p w14:paraId="7035A69F" w14:textId="1A544D97" w:rsidR="00AA7451" w:rsidRDefault="00E27623" w:rsidP="00D21EE4">
      <w:pPr>
        <w:pStyle w:val="Caption"/>
        <w:spacing w:line="288" w:lineRule="auto"/>
        <w:rPr>
          <w:highlight w:val="white"/>
        </w:rPr>
      </w:pPr>
      <w:bookmarkStart w:id="168" w:name="_Toc196282150"/>
      <w:r>
        <w:t xml:space="preserve">Hình </w:t>
      </w:r>
      <w:fldSimple w:instr=" SEQ Hình \* ARABIC ">
        <w:r w:rsidR="00CF71CE">
          <w:rPr>
            <w:noProof/>
          </w:rPr>
          <w:t>53</w:t>
        </w:r>
      </w:fldSimple>
      <w:r w:rsidR="00A421E9">
        <w:t>.</w:t>
      </w:r>
      <w:r w:rsidR="00AA7451" w:rsidRPr="00BA2086">
        <w:t xml:space="preserve"> </w:t>
      </w:r>
      <w:r w:rsidR="00AA7451" w:rsidRPr="00BA2086">
        <w:rPr>
          <w:highlight w:val="white"/>
        </w:rPr>
        <w:t>Giao diện</w:t>
      </w:r>
      <w:r w:rsidR="00A14523">
        <w:rPr>
          <w:highlight w:val="white"/>
        </w:rPr>
        <w:t xml:space="preserve"> chức năng</w:t>
      </w:r>
      <w:r w:rsidR="00AA7451" w:rsidRPr="00BA2086">
        <w:rPr>
          <w:highlight w:val="white"/>
        </w:rPr>
        <w:t xml:space="preserve"> cập nhật thông tin</w:t>
      </w:r>
      <w:bookmarkEnd w:id="168"/>
    </w:p>
    <w:p w14:paraId="2FA729A5" w14:textId="4CC9AE6F" w:rsidR="00C36084" w:rsidRPr="00BA2086" w:rsidRDefault="00C36084" w:rsidP="00AA7451">
      <w:pPr>
        <w:spacing w:line="288" w:lineRule="auto"/>
        <w:jc w:val="both"/>
        <w:outlineLvl w:val="4"/>
        <w:rPr>
          <w:b/>
          <w:color w:val="333333"/>
          <w:sz w:val="26"/>
          <w:szCs w:val="26"/>
          <w:highlight w:val="white"/>
        </w:rPr>
      </w:pPr>
      <w:r w:rsidRPr="00BA2086">
        <w:rPr>
          <w:b/>
          <w:color w:val="333333"/>
          <w:sz w:val="26"/>
          <w:szCs w:val="26"/>
          <w:highlight w:val="white"/>
        </w:rPr>
        <w:t>3.3.3.4 Chức năng đổi mật khẩu</w:t>
      </w:r>
    </w:p>
    <w:p w14:paraId="482E2919" w14:textId="77777777" w:rsidR="00E27623" w:rsidRDefault="005F546A" w:rsidP="00E27623">
      <w:pPr>
        <w:keepNext/>
        <w:spacing w:line="288" w:lineRule="auto"/>
        <w:jc w:val="both"/>
      </w:pPr>
      <w:r w:rsidRPr="005F546A">
        <w:rPr>
          <w:b/>
          <w:noProof/>
          <w:color w:val="333333"/>
          <w:sz w:val="26"/>
          <w:szCs w:val="26"/>
        </w:rPr>
        <w:drawing>
          <wp:inline distT="0" distB="0" distL="0" distR="0" wp14:anchorId="75C000CF" wp14:editId="60D09FC6">
            <wp:extent cx="5579745" cy="3867785"/>
            <wp:effectExtent l="0" t="0" r="1905" b="0"/>
            <wp:docPr id="86802913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134" name="Picture 1" descr="A diagram of a flowchart&#10;&#10;AI-generated content may be incorrect."/>
                    <pic:cNvPicPr/>
                  </pic:nvPicPr>
                  <pic:blipFill>
                    <a:blip r:embed="rId79"/>
                    <a:stretch>
                      <a:fillRect/>
                    </a:stretch>
                  </pic:blipFill>
                  <pic:spPr>
                    <a:xfrm>
                      <a:off x="0" y="0"/>
                      <a:ext cx="5579745" cy="3867785"/>
                    </a:xfrm>
                    <a:prstGeom prst="rect">
                      <a:avLst/>
                    </a:prstGeom>
                  </pic:spPr>
                </pic:pic>
              </a:graphicData>
            </a:graphic>
          </wp:inline>
        </w:drawing>
      </w:r>
    </w:p>
    <w:p w14:paraId="3AF558A3" w14:textId="76FAD6AB" w:rsidR="00C36084" w:rsidRPr="00BA2086" w:rsidRDefault="00E27623" w:rsidP="00AA7451">
      <w:pPr>
        <w:pStyle w:val="Caption"/>
        <w:rPr>
          <w:b/>
          <w:color w:val="333333"/>
          <w:highlight w:val="white"/>
        </w:rPr>
      </w:pPr>
      <w:bookmarkStart w:id="169" w:name="_Toc196282151"/>
      <w:r>
        <w:t xml:space="preserve">Hình </w:t>
      </w:r>
      <w:fldSimple w:instr=" SEQ Hình \* ARABIC ">
        <w:r w:rsidR="00CF71CE">
          <w:rPr>
            <w:noProof/>
          </w:rPr>
          <w:t>54</w:t>
        </w:r>
      </w:fldSimple>
      <w:r w:rsidR="00A421E9">
        <w:t>.</w:t>
      </w:r>
      <w:r w:rsidR="00AA7451" w:rsidRPr="00BA2086">
        <w:t xml:space="preserve"> </w:t>
      </w:r>
      <w:r w:rsidR="00AA7451" w:rsidRPr="00BA2086">
        <w:rPr>
          <w:highlight w:val="white"/>
        </w:rPr>
        <w:t>Lưu đồ chức năng đổi mật khẩu</w:t>
      </w:r>
      <w:bookmarkEnd w:id="169"/>
    </w:p>
    <w:p w14:paraId="13F496D0"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Hệ thống cung cấp tính năng đổi mật khẩu khi người dùng có nhu cầu, bắt đầu bằng việc người dùng phải đăng nhập vào tài khoản và chọn đổi mật khẩu và xác nhận đổi, sau đó một email với nội dung mã xác thực được gửi qua email cho người dùng, người dùng cần phải nhập mã xác thực đó, nếu xác thực thành công thì nhập mật khẩu mới và chọn cập nhật. Tính năng này giúp cho người dùng có thể thay đổi mật khẩu của mình để bảo mật tài khoản và thông tin cá nhân hơn.</w:t>
      </w:r>
    </w:p>
    <w:p w14:paraId="6BAA72AB" w14:textId="5AF480CB" w:rsidR="00E27623" w:rsidRDefault="00A14523" w:rsidP="00E27623">
      <w:pPr>
        <w:keepNext/>
        <w:spacing w:line="288" w:lineRule="auto"/>
        <w:jc w:val="both"/>
      </w:pPr>
      <w:r>
        <w:tab/>
      </w:r>
      <w:r w:rsidRPr="00A14523">
        <w:rPr>
          <w:noProof/>
        </w:rPr>
        <w:drawing>
          <wp:inline distT="0" distB="0" distL="0" distR="0" wp14:anchorId="70FDD731" wp14:editId="3085C417">
            <wp:extent cx="5579745" cy="2152015"/>
            <wp:effectExtent l="0" t="0" r="1905" b="635"/>
            <wp:docPr id="21033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4366" name=""/>
                    <pic:cNvPicPr/>
                  </pic:nvPicPr>
                  <pic:blipFill>
                    <a:blip r:embed="rId80"/>
                    <a:stretch>
                      <a:fillRect/>
                    </a:stretch>
                  </pic:blipFill>
                  <pic:spPr>
                    <a:xfrm>
                      <a:off x="0" y="0"/>
                      <a:ext cx="5579745" cy="2152015"/>
                    </a:xfrm>
                    <a:prstGeom prst="rect">
                      <a:avLst/>
                    </a:prstGeom>
                  </pic:spPr>
                </pic:pic>
              </a:graphicData>
            </a:graphic>
          </wp:inline>
        </w:drawing>
      </w:r>
    </w:p>
    <w:p w14:paraId="084D9297" w14:textId="5AC2ED6C" w:rsidR="005F546A" w:rsidRPr="00A14523" w:rsidRDefault="00E27623" w:rsidP="00A14523">
      <w:pPr>
        <w:pStyle w:val="Caption"/>
        <w:rPr>
          <w:b/>
          <w:color w:val="333333"/>
          <w:highlight w:val="white"/>
        </w:rPr>
      </w:pPr>
      <w:bookmarkStart w:id="170" w:name="_Toc196282152"/>
      <w:r>
        <w:t xml:space="preserve">Hình </w:t>
      </w:r>
      <w:fldSimple w:instr=" SEQ Hình \* ARABIC ">
        <w:r w:rsidR="00CF71CE">
          <w:rPr>
            <w:noProof/>
          </w:rPr>
          <w:t>55</w:t>
        </w:r>
      </w:fldSimple>
      <w:r w:rsidR="00A421E9">
        <w:t>.</w:t>
      </w:r>
      <w:r w:rsidR="00A14523">
        <w:t xml:space="preserve"> Các</w:t>
      </w:r>
      <w:r w:rsidR="00AA7451" w:rsidRPr="00BA2086">
        <w:t xml:space="preserve"> </w:t>
      </w:r>
      <w:r w:rsidR="00A14523">
        <w:rPr>
          <w:highlight w:val="white"/>
        </w:rPr>
        <w:t>g</w:t>
      </w:r>
      <w:r w:rsidR="00AA7451" w:rsidRPr="00BA2086">
        <w:rPr>
          <w:highlight w:val="white"/>
        </w:rPr>
        <w:t>iao diện</w:t>
      </w:r>
      <w:r w:rsidR="00A14523">
        <w:rPr>
          <w:highlight w:val="white"/>
        </w:rPr>
        <w:t xml:space="preserve"> chức năng</w:t>
      </w:r>
      <w:r w:rsidR="00AA7451" w:rsidRPr="00BA2086">
        <w:rPr>
          <w:highlight w:val="white"/>
        </w:rPr>
        <w:t xml:space="preserve"> đổi mật khẩ</w:t>
      </w:r>
      <w:r w:rsidR="00A14523">
        <w:rPr>
          <w:highlight w:val="white"/>
        </w:rPr>
        <w:t>u</w:t>
      </w:r>
      <w:bookmarkEnd w:id="170"/>
    </w:p>
    <w:p w14:paraId="6EF36661" w14:textId="77777777" w:rsidR="00C36084" w:rsidRPr="00BA2086" w:rsidRDefault="00C36084" w:rsidP="00C36084">
      <w:pPr>
        <w:spacing w:line="288" w:lineRule="auto"/>
        <w:ind w:firstLine="547"/>
        <w:jc w:val="both"/>
        <w:outlineLvl w:val="4"/>
        <w:rPr>
          <w:b/>
          <w:sz w:val="26"/>
          <w:szCs w:val="26"/>
        </w:rPr>
      </w:pPr>
      <w:r w:rsidRPr="00BA2086">
        <w:rPr>
          <w:b/>
          <w:sz w:val="26"/>
          <w:szCs w:val="26"/>
        </w:rPr>
        <w:t>3.3.3.5 Chức năng quên mật khẩu</w:t>
      </w:r>
    </w:p>
    <w:p w14:paraId="6FC41EDC" w14:textId="77777777" w:rsidR="00E27623" w:rsidRDefault="0038612A" w:rsidP="00E27623">
      <w:pPr>
        <w:keepNext/>
        <w:spacing w:line="288" w:lineRule="auto"/>
      </w:pPr>
      <w:r w:rsidRPr="0038612A">
        <w:rPr>
          <w:b/>
          <w:noProof/>
          <w:sz w:val="26"/>
          <w:szCs w:val="26"/>
        </w:rPr>
        <w:drawing>
          <wp:inline distT="0" distB="0" distL="0" distR="0" wp14:anchorId="4663F599" wp14:editId="37BA7DE7">
            <wp:extent cx="5912485" cy="5186149"/>
            <wp:effectExtent l="0" t="0" r="0" b="0"/>
            <wp:docPr id="1497279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929" name="Picture 1" descr="A diagram of a flowchart&#10;&#10;AI-generated content may be incorrect."/>
                    <pic:cNvPicPr/>
                  </pic:nvPicPr>
                  <pic:blipFill>
                    <a:blip r:embed="rId81"/>
                    <a:stretch>
                      <a:fillRect/>
                    </a:stretch>
                  </pic:blipFill>
                  <pic:spPr>
                    <a:xfrm>
                      <a:off x="0" y="0"/>
                      <a:ext cx="5922200" cy="5194670"/>
                    </a:xfrm>
                    <a:prstGeom prst="rect">
                      <a:avLst/>
                    </a:prstGeom>
                  </pic:spPr>
                </pic:pic>
              </a:graphicData>
            </a:graphic>
          </wp:inline>
        </w:drawing>
      </w:r>
    </w:p>
    <w:p w14:paraId="0AAB853D" w14:textId="52814D0A" w:rsidR="00C36084" w:rsidRPr="00BA2086" w:rsidRDefault="00E27623" w:rsidP="00A14523">
      <w:pPr>
        <w:pStyle w:val="Caption"/>
        <w:rPr>
          <w:b/>
        </w:rPr>
      </w:pPr>
      <w:bookmarkStart w:id="171" w:name="_Toc196282153"/>
      <w:r>
        <w:t xml:space="preserve">Hình </w:t>
      </w:r>
      <w:fldSimple w:instr=" SEQ Hình \* ARABIC ">
        <w:r w:rsidR="00CF71CE">
          <w:rPr>
            <w:noProof/>
          </w:rPr>
          <w:t>56</w:t>
        </w:r>
      </w:fldSimple>
      <w:r w:rsidR="00A421E9">
        <w:t>.</w:t>
      </w:r>
      <w:r w:rsidR="00AA7451" w:rsidRPr="00BA2086">
        <w:t xml:space="preserve"> </w:t>
      </w:r>
      <w:r w:rsidR="00AA7451" w:rsidRPr="00BA2086">
        <w:rPr>
          <w:bCs/>
        </w:rPr>
        <w:t>Lưu đồ chức năng quên mật khẩu</w:t>
      </w:r>
      <w:bookmarkEnd w:id="171"/>
    </w:p>
    <w:p w14:paraId="6E4AB655" w14:textId="77777777" w:rsidR="00C36084" w:rsidRPr="00BA2086" w:rsidRDefault="00C36084" w:rsidP="00C36084">
      <w:pPr>
        <w:spacing w:line="288" w:lineRule="auto"/>
        <w:ind w:firstLine="540"/>
        <w:jc w:val="both"/>
        <w:rPr>
          <w:sz w:val="26"/>
          <w:szCs w:val="26"/>
        </w:rPr>
      </w:pPr>
      <w:r w:rsidRPr="00BA2086">
        <w:rPr>
          <w:sz w:val="26"/>
          <w:szCs w:val="26"/>
        </w:rPr>
        <w:t>Khi sử dụng hệ thống không thể tránh khỏi việc quên mật khẩu tài khoản đã đăng ký. Hệ thống cung cấp tính năng quên mật khẩu, người dùng cần phải nhập đúng email và số điện thoại đã đăng ký trên hệ thống, sau đó hệ thống sẽ gửi mail nội dung chứa đường dẫn lấy lại mật khẩu và mã xác thực. Người dùng cần phải nhập đúng mã xác thực, khi xác thực thành công hệ thống sẽ yêu cầu nhập mật khẩu mới, khi đó người dùng nhập lại mật khẩu mới và bấm cập nhật, thao tác lấy lại mật khẩu sẽ hoàn tất và người dùng có thể đăng nhập lại.</w:t>
      </w:r>
    </w:p>
    <w:p w14:paraId="1EB1D06E" w14:textId="58A73F22" w:rsidR="00E27623" w:rsidRDefault="00A14523" w:rsidP="00E27623">
      <w:pPr>
        <w:keepNext/>
        <w:spacing w:line="288" w:lineRule="auto"/>
        <w:jc w:val="center"/>
      </w:pPr>
      <w:r w:rsidRPr="00A14523">
        <w:rPr>
          <w:noProof/>
        </w:rPr>
        <w:drawing>
          <wp:inline distT="0" distB="0" distL="0" distR="0" wp14:anchorId="232DE082" wp14:editId="4037015B">
            <wp:extent cx="5579745" cy="2847975"/>
            <wp:effectExtent l="0" t="0" r="1905" b="9525"/>
            <wp:docPr id="1408786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6060" name="Picture 1" descr="A screenshot of a computer&#10;&#10;AI-generated content may be incorrect."/>
                    <pic:cNvPicPr/>
                  </pic:nvPicPr>
                  <pic:blipFill>
                    <a:blip r:embed="rId82"/>
                    <a:stretch>
                      <a:fillRect/>
                    </a:stretch>
                  </pic:blipFill>
                  <pic:spPr>
                    <a:xfrm>
                      <a:off x="0" y="0"/>
                      <a:ext cx="5579745" cy="2847975"/>
                    </a:xfrm>
                    <a:prstGeom prst="rect">
                      <a:avLst/>
                    </a:prstGeom>
                  </pic:spPr>
                </pic:pic>
              </a:graphicData>
            </a:graphic>
          </wp:inline>
        </w:drawing>
      </w:r>
    </w:p>
    <w:p w14:paraId="786D7108" w14:textId="7FCE1799" w:rsidR="0038612A" w:rsidRPr="00A14523" w:rsidRDefault="00E27623" w:rsidP="00A14523">
      <w:pPr>
        <w:pStyle w:val="Caption"/>
        <w:rPr>
          <w:b/>
        </w:rPr>
      </w:pPr>
      <w:bookmarkStart w:id="172" w:name="_Toc196282154"/>
      <w:r>
        <w:t xml:space="preserve">Hình </w:t>
      </w:r>
      <w:fldSimple w:instr=" SEQ Hình \* ARABIC ">
        <w:r w:rsidR="00CF71CE">
          <w:rPr>
            <w:noProof/>
          </w:rPr>
          <w:t>57</w:t>
        </w:r>
      </w:fldSimple>
      <w:r w:rsidR="00A421E9">
        <w:t>.</w:t>
      </w:r>
      <w:r w:rsidR="00AA7451" w:rsidRPr="00BA2086">
        <w:t xml:space="preserve"> </w:t>
      </w:r>
      <w:r w:rsidR="00A14523">
        <w:rPr>
          <w:bCs/>
        </w:rPr>
        <w:t>Các giao diện chức năng quên mật khẩu</w:t>
      </w:r>
      <w:bookmarkEnd w:id="172"/>
    </w:p>
    <w:p w14:paraId="340C6529" w14:textId="77777777" w:rsidR="0038612A" w:rsidRPr="0038612A" w:rsidRDefault="0038612A" w:rsidP="0038612A">
      <w:pPr>
        <w:rPr>
          <w:lang w:eastAsia="en-US"/>
        </w:rPr>
      </w:pPr>
    </w:p>
    <w:p w14:paraId="7864EE29" w14:textId="77777777" w:rsidR="00C36084" w:rsidRPr="00BA2086" w:rsidRDefault="00C36084" w:rsidP="00C36084">
      <w:pPr>
        <w:spacing w:line="288" w:lineRule="auto"/>
        <w:ind w:firstLine="547"/>
        <w:jc w:val="both"/>
        <w:outlineLvl w:val="4"/>
        <w:rPr>
          <w:b/>
          <w:sz w:val="26"/>
          <w:szCs w:val="26"/>
        </w:rPr>
      </w:pPr>
      <w:r w:rsidRPr="00BA2086">
        <w:rPr>
          <w:b/>
          <w:sz w:val="26"/>
          <w:szCs w:val="26"/>
        </w:rPr>
        <w:t>3.3.3.6 Chức năng chẩn đoán bệnh trên cây sầu riêng</w:t>
      </w:r>
    </w:p>
    <w:p w14:paraId="16512469" w14:textId="77777777" w:rsidR="00E27623" w:rsidRDefault="0059107E" w:rsidP="00E27623">
      <w:pPr>
        <w:keepNext/>
        <w:spacing w:line="288" w:lineRule="auto"/>
        <w:jc w:val="center"/>
      </w:pPr>
      <w:r w:rsidRPr="0059107E">
        <w:rPr>
          <w:b/>
          <w:noProof/>
          <w:sz w:val="26"/>
          <w:szCs w:val="26"/>
        </w:rPr>
        <w:drawing>
          <wp:inline distT="0" distB="0" distL="0" distR="0" wp14:anchorId="42500558" wp14:editId="4050901B">
            <wp:extent cx="5841451" cy="4317558"/>
            <wp:effectExtent l="0" t="0" r="6985" b="6985"/>
            <wp:docPr id="4514273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2732" name="Picture 1" descr="A diagram of a flowchart&#10;&#10;AI-generated content may be incorrect."/>
                    <pic:cNvPicPr/>
                  </pic:nvPicPr>
                  <pic:blipFill>
                    <a:blip r:embed="rId83"/>
                    <a:stretch>
                      <a:fillRect/>
                    </a:stretch>
                  </pic:blipFill>
                  <pic:spPr>
                    <a:xfrm>
                      <a:off x="0" y="0"/>
                      <a:ext cx="5847067" cy="4321709"/>
                    </a:xfrm>
                    <a:prstGeom prst="rect">
                      <a:avLst/>
                    </a:prstGeom>
                  </pic:spPr>
                </pic:pic>
              </a:graphicData>
            </a:graphic>
          </wp:inline>
        </w:drawing>
      </w:r>
    </w:p>
    <w:p w14:paraId="53119B52" w14:textId="1FBFA482" w:rsidR="00C36084" w:rsidRPr="00BA2086" w:rsidRDefault="00E27623" w:rsidP="00E27623">
      <w:pPr>
        <w:pStyle w:val="Caption"/>
        <w:rPr>
          <w:b/>
        </w:rPr>
      </w:pPr>
      <w:bookmarkStart w:id="173" w:name="_Toc196282155"/>
      <w:r>
        <w:t xml:space="preserve">Hình </w:t>
      </w:r>
      <w:fldSimple w:instr=" SEQ Hình \* ARABIC ">
        <w:r w:rsidR="00CF71CE">
          <w:rPr>
            <w:noProof/>
          </w:rPr>
          <w:t>58</w:t>
        </w:r>
      </w:fldSimple>
      <w:r w:rsidR="00A421E9">
        <w:t>.</w:t>
      </w:r>
      <w:r w:rsidR="00AA7451" w:rsidRPr="00BA2086">
        <w:t xml:space="preserve"> </w:t>
      </w:r>
      <w:r w:rsidR="00AA7451" w:rsidRPr="00BA2086">
        <w:rPr>
          <w:bCs/>
        </w:rPr>
        <w:t>Lưu đồ chức năng AI chẩn đoán bệnh</w:t>
      </w:r>
      <w:bookmarkEnd w:id="173"/>
    </w:p>
    <w:p w14:paraId="0DA8C5EB" w14:textId="77777777" w:rsidR="00C36084" w:rsidRPr="00BA2086" w:rsidRDefault="00C36084" w:rsidP="00C36084">
      <w:pPr>
        <w:spacing w:line="288" w:lineRule="auto"/>
        <w:ind w:firstLine="540"/>
        <w:jc w:val="both"/>
        <w:rPr>
          <w:sz w:val="26"/>
          <w:szCs w:val="26"/>
        </w:rPr>
      </w:pPr>
      <w:r w:rsidRPr="00BA2086">
        <w:rPr>
          <w:sz w:val="26"/>
          <w:szCs w:val="26"/>
        </w:rPr>
        <w:t>Hệ thống bán hàng tích hợp trí tuệ nhân tạo cho việc dự đoán và gợi ý sản phẩm, giúp cho người dùng có thể nhận biết được cây trồng của mình đang bị tình trạng gì cùng với đó là các sản phẩm được hệ thống tự động gợi ý, làm cho trải nghiệm người dùng trở nên tiện lợi nhất có thể. Mô hình được sử dụng có tốc độ nhanh, khiến cho người dùng không phải chờ lâu, góp phần làm hài lòng trải nghiệm của người dùng khi truy cập hệ thống.</w:t>
      </w:r>
    </w:p>
    <w:p w14:paraId="69708442" w14:textId="6EDFD80A" w:rsidR="00E27623" w:rsidRDefault="00D21EE4" w:rsidP="00E27623">
      <w:pPr>
        <w:keepNext/>
        <w:spacing w:line="288" w:lineRule="auto"/>
        <w:jc w:val="both"/>
      </w:pPr>
      <w:r w:rsidRPr="00D21EE4">
        <w:rPr>
          <w:noProof/>
        </w:rPr>
        <w:drawing>
          <wp:inline distT="0" distB="0" distL="0" distR="0" wp14:anchorId="1C6FF451" wp14:editId="1D7ED4E3">
            <wp:extent cx="5579745" cy="4092575"/>
            <wp:effectExtent l="0" t="0" r="1905" b="3175"/>
            <wp:docPr id="929145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5811" name="Picture 1" descr="A screenshot of a computer&#10;&#10;AI-generated content may be incorrect."/>
                    <pic:cNvPicPr/>
                  </pic:nvPicPr>
                  <pic:blipFill>
                    <a:blip r:embed="rId84"/>
                    <a:stretch>
                      <a:fillRect/>
                    </a:stretch>
                  </pic:blipFill>
                  <pic:spPr>
                    <a:xfrm>
                      <a:off x="0" y="0"/>
                      <a:ext cx="5579745" cy="4092575"/>
                    </a:xfrm>
                    <a:prstGeom prst="rect">
                      <a:avLst/>
                    </a:prstGeom>
                  </pic:spPr>
                </pic:pic>
              </a:graphicData>
            </a:graphic>
          </wp:inline>
        </w:drawing>
      </w:r>
    </w:p>
    <w:p w14:paraId="2E336CE4" w14:textId="5076C2F4" w:rsidR="008E6BB0" w:rsidRPr="008E6BB0" w:rsidRDefault="00E27623" w:rsidP="008E6BB0">
      <w:pPr>
        <w:pStyle w:val="Caption"/>
        <w:rPr>
          <w:b/>
        </w:rPr>
      </w:pPr>
      <w:bookmarkStart w:id="174" w:name="_Toc196282156"/>
      <w:r>
        <w:t xml:space="preserve">Hình </w:t>
      </w:r>
      <w:fldSimple w:instr=" SEQ Hình \* ARABIC ">
        <w:r w:rsidR="00CF71CE">
          <w:rPr>
            <w:noProof/>
          </w:rPr>
          <w:t>59</w:t>
        </w:r>
      </w:fldSimple>
      <w:r w:rsidR="00A421E9">
        <w:t>.</w:t>
      </w:r>
      <w:r w:rsidR="00AA7451" w:rsidRPr="00BA2086">
        <w:t xml:space="preserve"> </w:t>
      </w:r>
      <w:r w:rsidR="00AA7451" w:rsidRPr="00BA2086">
        <w:rPr>
          <w:bCs/>
        </w:rPr>
        <w:t>Giao diện chức năng chẩn đoán</w:t>
      </w:r>
      <w:bookmarkEnd w:id="174"/>
    </w:p>
    <w:p w14:paraId="01D85BB1" w14:textId="77777777" w:rsidR="008E6BB0" w:rsidRDefault="008E6BB0" w:rsidP="008E6BB0">
      <w:bookmarkStart w:id="175" w:name="_Toc184452718"/>
      <w:r>
        <w:br w:type="page"/>
      </w:r>
    </w:p>
    <w:p w14:paraId="5BEE18E7" w14:textId="3045D3BA" w:rsidR="00C36084" w:rsidRPr="00BA2086" w:rsidRDefault="00C36084" w:rsidP="00C36084">
      <w:pPr>
        <w:spacing w:line="288" w:lineRule="auto"/>
        <w:jc w:val="center"/>
        <w:outlineLvl w:val="1"/>
        <w:rPr>
          <w:b/>
          <w:sz w:val="26"/>
          <w:szCs w:val="26"/>
        </w:rPr>
      </w:pPr>
      <w:bookmarkStart w:id="176" w:name="_Toc196268095"/>
      <w:r w:rsidRPr="00BA2086">
        <w:rPr>
          <w:b/>
          <w:sz w:val="26"/>
          <w:szCs w:val="26"/>
        </w:rPr>
        <w:t>CHƯƠNG 4 – ĐÁNH GIÁ KIỂM THỬ</w:t>
      </w:r>
      <w:bookmarkEnd w:id="175"/>
      <w:bookmarkEnd w:id="176"/>
    </w:p>
    <w:p w14:paraId="583E470F" w14:textId="77777777" w:rsidR="00C36084" w:rsidRPr="00BA2086" w:rsidRDefault="00C36084" w:rsidP="00156692">
      <w:pPr>
        <w:spacing w:before="80" w:line="288" w:lineRule="auto"/>
        <w:outlineLvl w:val="2"/>
        <w:rPr>
          <w:b/>
          <w:sz w:val="26"/>
          <w:szCs w:val="26"/>
        </w:rPr>
      </w:pPr>
      <w:bookmarkStart w:id="177" w:name="_Toc184452719"/>
      <w:bookmarkStart w:id="178" w:name="_Toc196268096"/>
      <w:r w:rsidRPr="00BA2086">
        <w:rPr>
          <w:b/>
          <w:sz w:val="26"/>
          <w:szCs w:val="26"/>
        </w:rPr>
        <w:t>4.1 Mục tiêu kiểm thử</w:t>
      </w:r>
      <w:bookmarkEnd w:id="177"/>
      <w:bookmarkEnd w:id="178"/>
    </w:p>
    <w:p w14:paraId="6838EEED" w14:textId="77777777" w:rsidR="00C36084" w:rsidRPr="00BA2086" w:rsidRDefault="00C36084" w:rsidP="00156692">
      <w:pPr>
        <w:spacing w:before="80" w:line="288" w:lineRule="auto"/>
        <w:ind w:firstLine="540"/>
        <w:jc w:val="both"/>
        <w:rPr>
          <w:sz w:val="26"/>
          <w:szCs w:val="26"/>
        </w:rPr>
      </w:pPr>
      <w:r w:rsidRPr="00BA2086">
        <w:rPr>
          <w:sz w:val="26"/>
          <w:szCs w:val="26"/>
        </w:rPr>
        <w:t xml:space="preserve">Mục tiêu kiểm thử là đảm bảo rằng hệ thống hoạt động một cách ổn định, mượt mà và chính xác nhất, đánh giá mức độ hoàn thiện cũng như kiểm tra xem các chức năng có hoạt động đúng cachs hay không. Qua quá trình kiểm thử cũng có thể phát hiện những lỗi phát sinh, qua đó có thể sửa lỗi kịp thời, đặt ra các biện pháp, các logic ngăn chặn các lỗi trong quá trình sử dụng, đồng thời đảm bảo sự tin cậy đối với người sử dụng. Quá trình kiểm thử bao gồm nhiều khía cạnh khác nhau, như kiểm thử tính khả dụng, kiểm thử chức năng, kiểm tra kết quả trả về, kiểm thử cơ sở dữ liệu và kiểm thử tính bảo mật. Mục tiêu cuối cùng là tạo tra một hệ thống hoạt động ổn định, độ bảo mật cao và dễ dàng sử dụng. </w:t>
      </w:r>
    </w:p>
    <w:p w14:paraId="6B32EA30"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tính khả dụng:</w:t>
      </w:r>
    </w:p>
    <w:p w14:paraId="1B4F2974" w14:textId="77777777" w:rsidR="00C36084" w:rsidRPr="00BA2086" w:rsidRDefault="00C36084" w:rsidP="00156692">
      <w:pPr>
        <w:spacing w:before="80" w:line="288" w:lineRule="auto"/>
        <w:ind w:firstLine="540"/>
        <w:jc w:val="both"/>
        <w:rPr>
          <w:sz w:val="26"/>
          <w:szCs w:val="26"/>
        </w:rPr>
      </w:pPr>
      <w:r w:rsidRPr="00BA2086">
        <w:rPr>
          <w:sz w:val="26"/>
          <w:szCs w:val="26"/>
        </w:rPr>
        <w:t>Kiểm thử tính khả dụng là quá trình đảm bảo rằng website là thân thiện với người dùng mới và dễ hiểu. Các yếu tố cụ thể trong kiểm thử này bao gồm:</w:t>
      </w:r>
    </w:p>
    <w:p w14:paraId="46F5FDEA"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Tính thân thiện với người dùng: Đảm bảo rằng giao diện website là dễ hiểu và dễ sử dụng cho người dùng mới.</w:t>
      </w:r>
    </w:p>
    <w:p w14:paraId="661ACB61"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Nội dung chính xác: Kiểm tra xem thông tin trên website có chính xác không, không có lỗi chính tả hoặc ngữ pháp.</w:t>
      </w:r>
    </w:p>
    <w:p w14:paraId="2CF92C1F"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lỗi chính xác: Kiểm tra xem thông báo lỗi có chính xác hay không, có đúng thông tin về lỗi đó hay không.</w:t>
      </w:r>
    </w:p>
    <w:p w14:paraId="6E1E599B"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Kiểm tra các liên kết: Đảm bảo rằng các liên kết trong hệ thống hoạt động đúng.</w:t>
      </w:r>
    </w:p>
    <w:p w14:paraId="1D607FEE"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xác nhận: Đảm bảo rằng các hoạt động cập nhật như thêm, sửa, xóa đều có thông báo được hiển thị.</w:t>
      </w:r>
    </w:p>
    <w:p w14:paraId="1A18813D"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chức năng:</w:t>
      </w:r>
    </w:p>
    <w:p w14:paraId="73742583" w14:textId="46D2C5BE" w:rsidR="00F23442" w:rsidRPr="00F23442" w:rsidRDefault="00C36084" w:rsidP="00F23442">
      <w:pPr>
        <w:spacing w:before="80" w:line="288" w:lineRule="auto"/>
        <w:ind w:firstLine="540"/>
        <w:jc w:val="both"/>
        <w:rPr>
          <w:sz w:val="26"/>
          <w:szCs w:val="26"/>
        </w:rPr>
      </w:pPr>
      <w:r w:rsidRPr="00BA2086">
        <w:rPr>
          <w:sz w:val="26"/>
          <w:szCs w:val="26"/>
        </w:rPr>
        <w:t>Mục tiêu của kiểm thử chức năng là đảm bảo chức năng hoạt động đúng cách, đáp ứng được nhu cầu của phần đặc tả. Các hoạt động cụ thể trong kiểm chức năng bao gồm:</w:t>
      </w:r>
      <w:r w:rsidR="00F23442">
        <w:rPr>
          <w:sz w:val="26"/>
          <w:szCs w:val="26"/>
        </w:rPr>
        <w:t xml:space="preserve"> </w:t>
      </w:r>
      <w:r w:rsidR="00D21EE4">
        <w:rPr>
          <w:sz w:val="26"/>
          <w:szCs w:val="26"/>
        </w:rPr>
        <w:t>k</w:t>
      </w:r>
      <w:r w:rsidRPr="00F23442">
        <w:rPr>
          <w:sz w:val="26"/>
          <w:szCs w:val="26"/>
        </w:rPr>
        <w:t xml:space="preserve">iểm tra dữ liệu và thông tin </w:t>
      </w:r>
      <w:r w:rsidR="00D21EE4">
        <w:rPr>
          <w:sz w:val="26"/>
          <w:szCs w:val="26"/>
        </w:rPr>
        <w:t>đ</w:t>
      </w:r>
      <w:r w:rsidRPr="00F23442">
        <w:rPr>
          <w:sz w:val="26"/>
          <w:szCs w:val="26"/>
        </w:rPr>
        <w:t>ảm bảo rằng dữ liệu và thông tin trong hệ thống là chính xác và đầy đủ, không có lỗi phát sinh</w:t>
      </w:r>
      <w:r w:rsidR="00D21EE4">
        <w:rPr>
          <w:sz w:val="26"/>
          <w:szCs w:val="26"/>
        </w:rPr>
        <w:t>, k</w:t>
      </w:r>
      <w:r w:rsidRPr="00F23442">
        <w:rPr>
          <w:sz w:val="26"/>
          <w:szCs w:val="26"/>
        </w:rPr>
        <w:t>iểm tra xem các chức năng thao tác trên cơ sở dữ liệu thêm, sửa, xóa có hoạt động đúng như mong đợi hay không.</w:t>
      </w:r>
    </w:p>
    <w:p w14:paraId="7AB9801C"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cơ sở dữ liệu:</w:t>
      </w:r>
    </w:p>
    <w:p w14:paraId="22014487" w14:textId="351C1478" w:rsidR="00C36084" w:rsidRPr="00F23442" w:rsidRDefault="00C36084" w:rsidP="00F23442">
      <w:pPr>
        <w:spacing w:before="80" w:line="288" w:lineRule="auto"/>
        <w:ind w:firstLine="540"/>
        <w:jc w:val="both"/>
        <w:rPr>
          <w:sz w:val="26"/>
          <w:szCs w:val="26"/>
        </w:rPr>
      </w:pPr>
      <w:r w:rsidRPr="00BA2086">
        <w:rPr>
          <w:sz w:val="26"/>
          <w:szCs w:val="26"/>
        </w:rPr>
        <w:t>Kiểm thử cơ sở dữ liệu đặt ra nhiệm vụ kiểm tra xem dữ liệu hiển thị ở website có khớp với dữ liệu được lưu trữ trong cơ sở dữ liệu hay không. Các hoạt động cụ thể trong kiểm thử cơ sở dữ liệu bao gồm:</w:t>
      </w:r>
      <w:r w:rsidR="00F23442">
        <w:rPr>
          <w:sz w:val="26"/>
          <w:szCs w:val="26"/>
        </w:rPr>
        <w:t xml:space="preserve"> </w:t>
      </w:r>
      <w:r w:rsidR="00D21EE4">
        <w:rPr>
          <w:sz w:val="26"/>
          <w:szCs w:val="26"/>
        </w:rPr>
        <w:t>s</w:t>
      </w:r>
      <w:r w:rsidRPr="00F23442">
        <w:rPr>
          <w:sz w:val="26"/>
          <w:szCs w:val="26"/>
        </w:rPr>
        <w:t>o sánh dữ liệu được hiển thị với dữ liệu được lưu ở trong cơ sở dữ liệu</w:t>
      </w:r>
      <w:r w:rsidR="00D21EE4">
        <w:rPr>
          <w:sz w:val="26"/>
          <w:szCs w:val="26"/>
        </w:rPr>
        <w:t>, d</w:t>
      </w:r>
      <w:r w:rsidRPr="00F23442">
        <w:rPr>
          <w:sz w:val="26"/>
          <w:szCs w:val="26"/>
        </w:rPr>
        <w:t>ảm bảo rằng thông tin được hiển thị cho người dùng trên giao diện tương ứng với dữ liệu thực tế được lưu trong cơ sở sở dữ liệu</w:t>
      </w:r>
      <w:r w:rsidR="00D21EE4">
        <w:rPr>
          <w:sz w:val="26"/>
          <w:szCs w:val="26"/>
        </w:rPr>
        <w:t>, k</w:t>
      </w:r>
      <w:r w:rsidRPr="00F23442">
        <w:rPr>
          <w:sz w:val="26"/>
          <w:szCs w:val="26"/>
        </w:rPr>
        <w:t>iểm tra tính chính xác của dữ liệu thao tác</w:t>
      </w:r>
      <w:r w:rsidR="00D21EE4">
        <w:rPr>
          <w:sz w:val="26"/>
          <w:szCs w:val="26"/>
        </w:rPr>
        <w:t xml:space="preserve"> để</w:t>
      </w:r>
      <w:r w:rsidRPr="00F23442">
        <w:rPr>
          <w:sz w:val="26"/>
          <w:szCs w:val="26"/>
        </w:rPr>
        <w:t xml:space="preserve"> </w:t>
      </w:r>
      <w:r w:rsidR="00D21EE4">
        <w:rPr>
          <w:sz w:val="26"/>
          <w:szCs w:val="26"/>
        </w:rPr>
        <w:t>d</w:t>
      </w:r>
      <w:r w:rsidRPr="00F23442">
        <w:rPr>
          <w:sz w:val="26"/>
          <w:szCs w:val="26"/>
        </w:rPr>
        <w:t>ảm bảo rằng dữ liệu được thêm vào, sửa đổi hoặc xóa trong quá trình sử dụng đều được cập nhật chính xác trong cơ sở dữ liệu.</w:t>
      </w:r>
    </w:p>
    <w:p w14:paraId="25AEC656"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tính bảo mật:</w:t>
      </w:r>
    </w:p>
    <w:p w14:paraId="3CFB9C2C" w14:textId="77777777" w:rsidR="00C36084" w:rsidRPr="00BA2086" w:rsidRDefault="00C36084" w:rsidP="00156692">
      <w:pPr>
        <w:spacing w:before="80" w:line="288" w:lineRule="auto"/>
        <w:ind w:firstLine="540"/>
        <w:jc w:val="both"/>
        <w:rPr>
          <w:sz w:val="26"/>
          <w:szCs w:val="26"/>
        </w:rPr>
      </w:pPr>
      <w:r w:rsidRPr="00BA2086">
        <w:rPr>
          <w:sz w:val="26"/>
          <w:szCs w:val="26"/>
        </w:rPr>
        <w:t>Kiểm thử tính bảo mật là quá trình nhằm xác định bất kỳ lỗ hổng hoặc sai sót nào trong hệ thống, nhằm bảo vệ thông tin quan trọng và đảm bảo rằng các biện pháp an ninh đang hoạt động hiệu quả. Trong quá trình kiểm thử này, mật khẩu và các thông tin quan trọng khác được mã hóa để đảm bảo tính bảo mật cao. Điều này giúp bảo vệ thông tin cá nhân và tài khoản người dùng khỏi rủi ro của các hành động không mong muốn và đảm bảo rằng hệ thống đáp ứng được các tiêu chuẩn bảo mật.</w:t>
      </w:r>
    </w:p>
    <w:p w14:paraId="1BA3100A" w14:textId="77777777" w:rsidR="00C36084" w:rsidRPr="00BA2086" w:rsidRDefault="00C36084" w:rsidP="00156692">
      <w:pPr>
        <w:spacing w:before="80" w:line="288" w:lineRule="auto"/>
        <w:ind w:firstLine="360"/>
        <w:jc w:val="both"/>
        <w:rPr>
          <w:b/>
          <w:sz w:val="26"/>
          <w:szCs w:val="26"/>
        </w:rPr>
      </w:pPr>
      <w:r w:rsidRPr="00BA2086">
        <w:rPr>
          <w:b/>
          <w:sz w:val="26"/>
          <w:szCs w:val="26"/>
        </w:rPr>
        <w:t>Môi trường kiểm thử:</w:t>
      </w:r>
    </w:p>
    <w:p w14:paraId="59AB111E" w14:textId="77777777" w:rsidR="00C36084" w:rsidRPr="00BA2086" w:rsidRDefault="00C36084" w:rsidP="00156692">
      <w:pPr>
        <w:spacing w:before="80" w:line="288" w:lineRule="auto"/>
        <w:ind w:firstLine="360"/>
        <w:jc w:val="both"/>
        <w:rPr>
          <w:sz w:val="26"/>
          <w:szCs w:val="26"/>
        </w:rPr>
      </w:pPr>
      <w:r w:rsidRPr="00BA2086">
        <w:rPr>
          <w:sz w:val="26"/>
          <w:szCs w:val="26"/>
        </w:rPr>
        <w:t>Website: Google Chorme version 131.0.6778.87 (Phiên bản chính thức) (64 bit)</w:t>
      </w:r>
    </w:p>
    <w:p w14:paraId="12BCA2AA" w14:textId="227B7513" w:rsidR="00C36084" w:rsidRPr="00BB044A" w:rsidRDefault="00C36084" w:rsidP="00156692">
      <w:pPr>
        <w:spacing w:before="80" w:line="288" w:lineRule="auto"/>
        <w:ind w:firstLine="360"/>
        <w:jc w:val="both"/>
        <w:rPr>
          <w:bCs/>
          <w:sz w:val="26"/>
          <w:szCs w:val="26"/>
        </w:rPr>
      </w:pPr>
      <w:r w:rsidRPr="00BA2086">
        <w:rPr>
          <w:b/>
          <w:sz w:val="26"/>
          <w:szCs w:val="26"/>
        </w:rPr>
        <w:t>Hệ quản trị cơ sở dữ liệu:</w:t>
      </w:r>
      <w:r w:rsidR="00BB044A">
        <w:rPr>
          <w:b/>
          <w:sz w:val="26"/>
          <w:szCs w:val="26"/>
        </w:rPr>
        <w:t xml:space="preserve"> </w:t>
      </w:r>
      <w:r w:rsidR="00BB044A">
        <w:rPr>
          <w:bCs/>
          <w:sz w:val="26"/>
          <w:szCs w:val="26"/>
        </w:rPr>
        <w:t>MYSQL</w:t>
      </w:r>
    </w:p>
    <w:p w14:paraId="69B90369" w14:textId="77777777" w:rsidR="00C36084" w:rsidRPr="00BA2086" w:rsidRDefault="00C36084" w:rsidP="00156692">
      <w:pPr>
        <w:spacing w:before="80" w:line="288" w:lineRule="auto"/>
        <w:jc w:val="both"/>
        <w:outlineLvl w:val="2"/>
        <w:rPr>
          <w:b/>
          <w:sz w:val="26"/>
          <w:szCs w:val="26"/>
        </w:rPr>
      </w:pPr>
      <w:bookmarkStart w:id="179" w:name="_Toc184452720"/>
      <w:bookmarkStart w:id="180" w:name="_Toc196268097"/>
      <w:r w:rsidRPr="00BA2086">
        <w:rPr>
          <w:b/>
          <w:sz w:val="26"/>
          <w:szCs w:val="26"/>
        </w:rPr>
        <w:t>4.2 Kịch bản kiểm thử</w:t>
      </w:r>
      <w:bookmarkEnd w:id="179"/>
      <w:bookmarkEnd w:id="180"/>
    </w:p>
    <w:p w14:paraId="79C4C110" w14:textId="77777777" w:rsidR="00C36084" w:rsidRPr="00BA2086" w:rsidRDefault="00C36084" w:rsidP="00156692">
      <w:pPr>
        <w:spacing w:before="80" w:line="288" w:lineRule="auto"/>
        <w:ind w:firstLine="360"/>
        <w:jc w:val="both"/>
        <w:outlineLvl w:val="3"/>
        <w:rPr>
          <w:b/>
          <w:bCs/>
          <w:sz w:val="26"/>
          <w:szCs w:val="26"/>
        </w:rPr>
      </w:pPr>
      <w:r w:rsidRPr="00BA2086">
        <w:rPr>
          <w:b/>
          <w:bCs/>
          <w:sz w:val="26"/>
          <w:szCs w:val="26"/>
        </w:rPr>
        <w:t>4.2.1 Kịch bản kiểm thử chức năng:</w:t>
      </w:r>
    </w:p>
    <w:p w14:paraId="2104EBD4" w14:textId="4D59A841" w:rsidR="00966582" w:rsidRDefault="00966582" w:rsidP="001930B6">
      <w:pPr>
        <w:pStyle w:val="Caption"/>
        <w:spacing w:before="240" w:after="0"/>
      </w:pPr>
      <w:bookmarkStart w:id="181" w:name="_Toc194359847"/>
      <w:bookmarkStart w:id="182" w:name="_Toc196289027"/>
      <w:r>
        <w:t xml:space="preserve">Bảng </w:t>
      </w:r>
      <w:fldSimple w:instr=" SEQ Bảng \* ARABIC ">
        <w:r w:rsidR="00CF71CE">
          <w:rPr>
            <w:noProof/>
          </w:rPr>
          <w:t>20</w:t>
        </w:r>
      </w:fldSimple>
      <w:r w:rsidR="00D924BE">
        <w:t>.</w:t>
      </w:r>
      <w:r w:rsidRPr="00BA2086">
        <w:t xml:space="preserve"> Kịch bản kiểm thử chức năng</w:t>
      </w:r>
      <w:bookmarkEnd w:id="181"/>
      <w:bookmarkEnd w:id="182"/>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25"/>
        <w:gridCol w:w="2475"/>
      </w:tblGrid>
      <w:tr w:rsidR="00C36084" w:rsidRPr="00BA2086" w14:paraId="6867D5A2" w14:textId="77777777" w:rsidTr="00BD5127">
        <w:tc>
          <w:tcPr>
            <w:tcW w:w="1155" w:type="dxa"/>
            <w:shd w:val="clear" w:color="auto" w:fill="auto"/>
            <w:tcMar>
              <w:top w:w="100" w:type="dxa"/>
              <w:left w:w="100" w:type="dxa"/>
              <w:bottom w:w="100" w:type="dxa"/>
              <w:right w:w="100" w:type="dxa"/>
            </w:tcMar>
          </w:tcPr>
          <w:p w14:paraId="12B14595"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25" w:type="dxa"/>
            <w:shd w:val="clear" w:color="auto" w:fill="auto"/>
            <w:tcMar>
              <w:top w:w="100" w:type="dxa"/>
              <w:left w:w="100" w:type="dxa"/>
              <w:bottom w:w="100" w:type="dxa"/>
              <w:right w:w="100" w:type="dxa"/>
            </w:tcMar>
          </w:tcPr>
          <w:p w14:paraId="35C7329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75" w:type="dxa"/>
            <w:shd w:val="clear" w:color="auto" w:fill="auto"/>
            <w:tcMar>
              <w:top w:w="100" w:type="dxa"/>
              <w:left w:w="100" w:type="dxa"/>
              <w:bottom w:w="100" w:type="dxa"/>
              <w:right w:w="100" w:type="dxa"/>
            </w:tcMar>
          </w:tcPr>
          <w:p w14:paraId="35ED371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51EF94B8" w14:textId="77777777" w:rsidTr="00BD5127">
        <w:tc>
          <w:tcPr>
            <w:tcW w:w="1155" w:type="dxa"/>
            <w:shd w:val="clear" w:color="auto" w:fill="auto"/>
            <w:tcMar>
              <w:top w:w="100" w:type="dxa"/>
              <w:left w:w="100" w:type="dxa"/>
              <w:bottom w:w="100" w:type="dxa"/>
              <w:right w:w="100" w:type="dxa"/>
            </w:tcMar>
          </w:tcPr>
          <w:p w14:paraId="727B84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5325" w:type="dxa"/>
            <w:shd w:val="clear" w:color="auto" w:fill="auto"/>
            <w:tcMar>
              <w:top w:w="100" w:type="dxa"/>
              <w:left w:w="100" w:type="dxa"/>
              <w:bottom w:w="100" w:type="dxa"/>
              <w:right w:w="100" w:type="dxa"/>
            </w:tcMar>
          </w:tcPr>
          <w:p w14:paraId="07A9AF4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nhập</w:t>
            </w:r>
          </w:p>
        </w:tc>
        <w:tc>
          <w:tcPr>
            <w:tcW w:w="2475" w:type="dxa"/>
            <w:shd w:val="clear" w:color="auto" w:fill="auto"/>
            <w:tcMar>
              <w:top w:w="100" w:type="dxa"/>
              <w:left w:w="100" w:type="dxa"/>
              <w:bottom w:w="100" w:type="dxa"/>
              <w:right w:w="100" w:type="dxa"/>
            </w:tcMar>
          </w:tcPr>
          <w:p w14:paraId="13B64130" w14:textId="2ABF9230"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0415AE5C" w14:textId="77777777" w:rsidTr="00BD5127">
        <w:tc>
          <w:tcPr>
            <w:tcW w:w="1155" w:type="dxa"/>
            <w:shd w:val="clear" w:color="auto" w:fill="auto"/>
            <w:tcMar>
              <w:top w:w="100" w:type="dxa"/>
              <w:left w:w="100" w:type="dxa"/>
              <w:bottom w:w="100" w:type="dxa"/>
              <w:right w:w="100" w:type="dxa"/>
            </w:tcMar>
          </w:tcPr>
          <w:p w14:paraId="6F293F3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5325" w:type="dxa"/>
            <w:shd w:val="clear" w:color="auto" w:fill="auto"/>
            <w:tcMar>
              <w:top w:w="100" w:type="dxa"/>
              <w:left w:w="100" w:type="dxa"/>
              <w:bottom w:w="100" w:type="dxa"/>
              <w:right w:w="100" w:type="dxa"/>
            </w:tcMar>
          </w:tcPr>
          <w:p w14:paraId="1C6B222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ký</w:t>
            </w:r>
          </w:p>
        </w:tc>
        <w:tc>
          <w:tcPr>
            <w:tcW w:w="2475" w:type="dxa"/>
            <w:shd w:val="clear" w:color="auto" w:fill="auto"/>
            <w:tcMar>
              <w:top w:w="100" w:type="dxa"/>
              <w:left w:w="100" w:type="dxa"/>
              <w:bottom w:w="100" w:type="dxa"/>
              <w:right w:w="100" w:type="dxa"/>
            </w:tcMar>
          </w:tcPr>
          <w:p w14:paraId="550A3810" w14:textId="536C8D8F"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6EB837D7" w14:textId="77777777" w:rsidTr="00BD5127">
        <w:tc>
          <w:tcPr>
            <w:tcW w:w="1155" w:type="dxa"/>
            <w:shd w:val="clear" w:color="auto" w:fill="auto"/>
            <w:tcMar>
              <w:top w:w="100" w:type="dxa"/>
              <w:left w:w="100" w:type="dxa"/>
              <w:bottom w:w="100" w:type="dxa"/>
              <w:right w:w="100" w:type="dxa"/>
            </w:tcMar>
          </w:tcPr>
          <w:p w14:paraId="4ECEAC2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3</w:t>
            </w:r>
          </w:p>
        </w:tc>
        <w:tc>
          <w:tcPr>
            <w:tcW w:w="5325" w:type="dxa"/>
            <w:shd w:val="clear" w:color="auto" w:fill="auto"/>
            <w:tcMar>
              <w:top w:w="100" w:type="dxa"/>
              <w:left w:w="100" w:type="dxa"/>
              <w:bottom w:w="100" w:type="dxa"/>
              <w:right w:w="100" w:type="dxa"/>
            </w:tcMar>
          </w:tcPr>
          <w:p w14:paraId="69AF3ED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xuất</w:t>
            </w:r>
          </w:p>
        </w:tc>
        <w:tc>
          <w:tcPr>
            <w:tcW w:w="2475" w:type="dxa"/>
            <w:shd w:val="clear" w:color="auto" w:fill="auto"/>
            <w:tcMar>
              <w:top w:w="100" w:type="dxa"/>
              <w:left w:w="100" w:type="dxa"/>
              <w:bottom w:w="100" w:type="dxa"/>
              <w:right w:w="100" w:type="dxa"/>
            </w:tcMar>
          </w:tcPr>
          <w:p w14:paraId="030B974E" w14:textId="630CA79B"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3E0805A1" w14:textId="77777777" w:rsidTr="00BD5127">
        <w:tc>
          <w:tcPr>
            <w:tcW w:w="1155" w:type="dxa"/>
            <w:shd w:val="clear" w:color="auto" w:fill="auto"/>
            <w:tcMar>
              <w:top w:w="100" w:type="dxa"/>
              <w:left w:w="100" w:type="dxa"/>
              <w:bottom w:w="100" w:type="dxa"/>
              <w:right w:w="100" w:type="dxa"/>
            </w:tcMar>
          </w:tcPr>
          <w:p w14:paraId="2C432F4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4</w:t>
            </w:r>
          </w:p>
        </w:tc>
        <w:tc>
          <w:tcPr>
            <w:tcW w:w="5325" w:type="dxa"/>
            <w:shd w:val="clear" w:color="auto" w:fill="auto"/>
            <w:tcMar>
              <w:top w:w="100" w:type="dxa"/>
              <w:left w:w="100" w:type="dxa"/>
              <w:bottom w:w="100" w:type="dxa"/>
              <w:right w:w="100" w:type="dxa"/>
            </w:tcMar>
          </w:tcPr>
          <w:p w14:paraId="28790D5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đổi mật khẩu</w:t>
            </w:r>
          </w:p>
        </w:tc>
        <w:tc>
          <w:tcPr>
            <w:tcW w:w="2475" w:type="dxa"/>
            <w:shd w:val="clear" w:color="auto" w:fill="auto"/>
            <w:tcMar>
              <w:top w:w="100" w:type="dxa"/>
              <w:left w:w="100" w:type="dxa"/>
              <w:bottom w:w="100" w:type="dxa"/>
              <w:right w:w="100" w:type="dxa"/>
            </w:tcMar>
          </w:tcPr>
          <w:p w14:paraId="47024B1A" w14:textId="0B9E7598"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4B5CB975" w14:textId="77777777" w:rsidTr="00BD5127">
        <w:tc>
          <w:tcPr>
            <w:tcW w:w="1155" w:type="dxa"/>
            <w:shd w:val="clear" w:color="auto" w:fill="auto"/>
            <w:tcMar>
              <w:top w:w="100" w:type="dxa"/>
              <w:left w:w="100" w:type="dxa"/>
              <w:bottom w:w="100" w:type="dxa"/>
              <w:right w:w="100" w:type="dxa"/>
            </w:tcMar>
          </w:tcPr>
          <w:p w14:paraId="54CCBB8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5</w:t>
            </w:r>
          </w:p>
        </w:tc>
        <w:tc>
          <w:tcPr>
            <w:tcW w:w="5325" w:type="dxa"/>
            <w:shd w:val="clear" w:color="auto" w:fill="auto"/>
            <w:tcMar>
              <w:top w:w="100" w:type="dxa"/>
              <w:left w:w="100" w:type="dxa"/>
              <w:bottom w:w="100" w:type="dxa"/>
              <w:right w:w="100" w:type="dxa"/>
            </w:tcMar>
          </w:tcPr>
          <w:p w14:paraId="4D42A2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quên mật khẩu</w:t>
            </w:r>
          </w:p>
        </w:tc>
        <w:tc>
          <w:tcPr>
            <w:tcW w:w="2475" w:type="dxa"/>
            <w:shd w:val="clear" w:color="auto" w:fill="auto"/>
            <w:tcMar>
              <w:top w:w="100" w:type="dxa"/>
              <w:left w:w="100" w:type="dxa"/>
              <w:bottom w:w="100" w:type="dxa"/>
              <w:right w:w="100" w:type="dxa"/>
            </w:tcMar>
          </w:tcPr>
          <w:p w14:paraId="105FEEE6" w14:textId="242513FD"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41904086" w14:textId="77777777" w:rsidTr="00BD5127">
        <w:tc>
          <w:tcPr>
            <w:tcW w:w="1155" w:type="dxa"/>
            <w:shd w:val="clear" w:color="auto" w:fill="auto"/>
            <w:tcMar>
              <w:top w:w="100" w:type="dxa"/>
              <w:left w:w="100" w:type="dxa"/>
              <w:bottom w:w="100" w:type="dxa"/>
              <w:right w:w="100" w:type="dxa"/>
            </w:tcMar>
          </w:tcPr>
          <w:p w14:paraId="3F43976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6</w:t>
            </w:r>
          </w:p>
        </w:tc>
        <w:tc>
          <w:tcPr>
            <w:tcW w:w="5325" w:type="dxa"/>
            <w:shd w:val="clear" w:color="auto" w:fill="auto"/>
            <w:tcMar>
              <w:top w:w="100" w:type="dxa"/>
              <w:left w:w="100" w:type="dxa"/>
              <w:bottom w:w="100" w:type="dxa"/>
              <w:right w:w="100" w:type="dxa"/>
            </w:tcMar>
          </w:tcPr>
          <w:p w14:paraId="1F14BC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cập nhật thông tin người dùng</w:t>
            </w:r>
          </w:p>
        </w:tc>
        <w:tc>
          <w:tcPr>
            <w:tcW w:w="2475" w:type="dxa"/>
            <w:shd w:val="clear" w:color="auto" w:fill="auto"/>
            <w:tcMar>
              <w:top w:w="100" w:type="dxa"/>
              <w:left w:w="100" w:type="dxa"/>
              <w:bottom w:w="100" w:type="dxa"/>
              <w:right w:w="100" w:type="dxa"/>
            </w:tcMar>
          </w:tcPr>
          <w:p w14:paraId="7990C2DB" w14:textId="724D9DD1"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788BBCBF" w14:textId="77777777" w:rsidTr="00BD5127">
        <w:tc>
          <w:tcPr>
            <w:tcW w:w="1155" w:type="dxa"/>
            <w:shd w:val="clear" w:color="auto" w:fill="auto"/>
            <w:tcMar>
              <w:top w:w="100" w:type="dxa"/>
              <w:left w:w="100" w:type="dxa"/>
              <w:bottom w:w="100" w:type="dxa"/>
              <w:right w:w="100" w:type="dxa"/>
            </w:tcMar>
          </w:tcPr>
          <w:p w14:paraId="56081C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7</w:t>
            </w:r>
          </w:p>
        </w:tc>
        <w:tc>
          <w:tcPr>
            <w:tcW w:w="5325" w:type="dxa"/>
            <w:shd w:val="clear" w:color="auto" w:fill="auto"/>
            <w:tcMar>
              <w:top w:w="100" w:type="dxa"/>
              <w:left w:w="100" w:type="dxa"/>
              <w:bottom w:w="100" w:type="dxa"/>
              <w:right w:w="100" w:type="dxa"/>
            </w:tcMar>
          </w:tcPr>
          <w:p w14:paraId="104CD44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thêm sản phẩm vào giỏ hàng</w:t>
            </w:r>
          </w:p>
        </w:tc>
        <w:tc>
          <w:tcPr>
            <w:tcW w:w="2475" w:type="dxa"/>
            <w:shd w:val="clear" w:color="auto" w:fill="auto"/>
            <w:tcMar>
              <w:top w:w="100" w:type="dxa"/>
              <w:left w:w="100" w:type="dxa"/>
              <w:bottom w:w="100" w:type="dxa"/>
              <w:right w:w="100" w:type="dxa"/>
            </w:tcMar>
          </w:tcPr>
          <w:p w14:paraId="6E7779E2" w14:textId="3B1FEA88"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5702039B" w14:textId="77777777" w:rsidTr="00BD5127">
        <w:tc>
          <w:tcPr>
            <w:tcW w:w="1155" w:type="dxa"/>
            <w:shd w:val="clear" w:color="auto" w:fill="auto"/>
            <w:tcMar>
              <w:top w:w="100" w:type="dxa"/>
              <w:left w:w="100" w:type="dxa"/>
              <w:bottom w:w="100" w:type="dxa"/>
              <w:right w:w="100" w:type="dxa"/>
            </w:tcMar>
          </w:tcPr>
          <w:p w14:paraId="23D4F01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8</w:t>
            </w:r>
          </w:p>
        </w:tc>
        <w:tc>
          <w:tcPr>
            <w:tcW w:w="5325" w:type="dxa"/>
            <w:shd w:val="clear" w:color="auto" w:fill="auto"/>
            <w:tcMar>
              <w:top w:w="100" w:type="dxa"/>
              <w:left w:w="100" w:type="dxa"/>
              <w:bottom w:w="100" w:type="dxa"/>
              <w:right w:w="100" w:type="dxa"/>
            </w:tcMar>
          </w:tcPr>
          <w:p w14:paraId="3B0B49D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đặt hàng</w:t>
            </w:r>
          </w:p>
        </w:tc>
        <w:tc>
          <w:tcPr>
            <w:tcW w:w="2475" w:type="dxa"/>
            <w:shd w:val="clear" w:color="auto" w:fill="auto"/>
            <w:tcMar>
              <w:top w:w="100" w:type="dxa"/>
              <w:left w:w="100" w:type="dxa"/>
              <w:bottom w:w="100" w:type="dxa"/>
              <w:right w:w="100" w:type="dxa"/>
            </w:tcMar>
          </w:tcPr>
          <w:p w14:paraId="3B1CB2BE" w14:textId="765C8FD3"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0C5C7857" w14:textId="77777777" w:rsidTr="00BD5127">
        <w:tc>
          <w:tcPr>
            <w:tcW w:w="1155" w:type="dxa"/>
            <w:shd w:val="clear" w:color="auto" w:fill="auto"/>
            <w:tcMar>
              <w:top w:w="100" w:type="dxa"/>
              <w:left w:w="100" w:type="dxa"/>
              <w:bottom w:w="100" w:type="dxa"/>
              <w:right w:w="100" w:type="dxa"/>
            </w:tcMar>
          </w:tcPr>
          <w:p w14:paraId="0351305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9</w:t>
            </w:r>
          </w:p>
        </w:tc>
        <w:tc>
          <w:tcPr>
            <w:tcW w:w="5325" w:type="dxa"/>
            <w:shd w:val="clear" w:color="auto" w:fill="auto"/>
            <w:tcMar>
              <w:top w:w="100" w:type="dxa"/>
              <w:left w:w="100" w:type="dxa"/>
              <w:bottom w:w="100" w:type="dxa"/>
              <w:right w:w="100" w:type="dxa"/>
            </w:tcMar>
          </w:tcPr>
          <w:p w14:paraId="5CB7798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người dùng</w:t>
            </w:r>
          </w:p>
        </w:tc>
        <w:tc>
          <w:tcPr>
            <w:tcW w:w="2475" w:type="dxa"/>
            <w:shd w:val="clear" w:color="auto" w:fill="auto"/>
            <w:tcMar>
              <w:top w:w="100" w:type="dxa"/>
              <w:left w:w="100" w:type="dxa"/>
              <w:bottom w:w="100" w:type="dxa"/>
              <w:right w:w="100" w:type="dxa"/>
            </w:tcMar>
          </w:tcPr>
          <w:p w14:paraId="05BF062C" w14:textId="0C674F25"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03055381" w14:textId="77777777" w:rsidTr="00BD5127">
        <w:tc>
          <w:tcPr>
            <w:tcW w:w="1155" w:type="dxa"/>
            <w:shd w:val="clear" w:color="auto" w:fill="auto"/>
            <w:tcMar>
              <w:top w:w="100" w:type="dxa"/>
              <w:left w:w="100" w:type="dxa"/>
              <w:bottom w:w="100" w:type="dxa"/>
              <w:right w:w="100" w:type="dxa"/>
            </w:tcMar>
          </w:tcPr>
          <w:p w14:paraId="528157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10</w:t>
            </w:r>
          </w:p>
        </w:tc>
        <w:tc>
          <w:tcPr>
            <w:tcW w:w="5325" w:type="dxa"/>
            <w:shd w:val="clear" w:color="auto" w:fill="auto"/>
            <w:tcMar>
              <w:top w:w="100" w:type="dxa"/>
              <w:left w:w="100" w:type="dxa"/>
              <w:bottom w:w="100" w:type="dxa"/>
              <w:right w:w="100" w:type="dxa"/>
            </w:tcMar>
          </w:tcPr>
          <w:p w14:paraId="4705D42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hủy đơn hàng</w:t>
            </w:r>
          </w:p>
        </w:tc>
        <w:tc>
          <w:tcPr>
            <w:tcW w:w="2475" w:type="dxa"/>
            <w:shd w:val="clear" w:color="auto" w:fill="auto"/>
            <w:tcMar>
              <w:top w:w="100" w:type="dxa"/>
              <w:left w:w="100" w:type="dxa"/>
              <w:bottom w:w="100" w:type="dxa"/>
              <w:right w:w="100" w:type="dxa"/>
            </w:tcMar>
          </w:tcPr>
          <w:p w14:paraId="45A917DD" w14:textId="17834C6B"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54B898E9" w14:textId="77777777" w:rsidTr="00BD5127">
        <w:tc>
          <w:tcPr>
            <w:tcW w:w="1155" w:type="dxa"/>
            <w:shd w:val="clear" w:color="auto" w:fill="auto"/>
            <w:tcMar>
              <w:top w:w="100" w:type="dxa"/>
              <w:left w:w="100" w:type="dxa"/>
              <w:bottom w:w="100" w:type="dxa"/>
              <w:right w:w="100" w:type="dxa"/>
            </w:tcMar>
          </w:tcPr>
          <w:p w14:paraId="7E6123A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11</w:t>
            </w:r>
          </w:p>
        </w:tc>
        <w:tc>
          <w:tcPr>
            <w:tcW w:w="5325" w:type="dxa"/>
            <w:shd w:val="clear" w:color="auto" w:fill="auto"/>
            <w:tcMar>
              <w:top w:w="100" w:type="dxa"/>
              <w:left w:w="100" w:type="dxa"/>
              <w:bottom w:w="100" w:type="dxa"/>
              <w:right w:w="100" w:type="dxa"/>
            </w:tcMar>
          </w:tcPr>
          <w:p w14:paraId="6FA1827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sản phẩm</w:t>
            </w:r>
          </w:p>
        </w:tc>
        <w:tc>
          <w:tcPr>
            <w:tcW w:w="2475" w:type="dxa"/>
            <w:shd w:val="clear" w:color="auto" w:fill="auto"/>
            <w:tcMar>
              <w:top w:w="100" w:type="dxa"/>
              <w:left w:w="100" w:type="dxa"/>
              <w:bottom w:w="100" w:type="dxa"/>
              <w:right w:w="100" w:type="dxa"/>
            </w:tcMar>
          </w:tcPr>
          <w:p w14:paraId="22168352" w14:textId="54F239FB"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3420DF18" w14:textId="77777777" w:rsidTr="00BD5127">
        <w:tc>
          <w:tcPr>
            <w:tcW w:w="1155" w:type="dxa"/>
            <w:shd w:val="clear" w:color="auto" w:fill="auto"/>
            <w:tcMar>
              <w:top w:w="100" w:type="dxa"/>
              <w:left w:w="100" w:type="dxa"/>
              <w:bottom w:w="100" w:type="dxa"/>
              <w:right w:w="100" w:type="dxa"/>
            </w:tcMar>
          </w:tcPr>
          <w:p w14:paraId="48CEFE5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12</w:t>
            </w:r>
          </w:p>
        </w:tc>
        <w:tc>
          <w:tcPr>
            <w:tcW w:w="5325" w:type="dxa"/>
            <w:shd w:val="clear" w:color="auto" w:fill="auto"/>
            <w:tcMar>
              <w:top w:w="100" w:type="dxa"/>
              <w:left w:w="100" w:type="dxa"/>
              <w:bottom w:w="100" w:type="dxa"/>
              <w:right w:w="100" w:type="dxa"/>
            </w:tcMar>
          </w:tcPr>
          <w:p w14:paraId="4800CF7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đơn hàng</w:t>
            </w:r>
          </w:p>
        </w:tc>
        <w:tc>
          <w:tcPr>
            <w:tcW w:w="2475" w:type="dxa"/>
            <w:shd w:val="clear" w:color="auto" w:fill="auto"/>
            <w:tcMar>
              <w:top w:w="100" w:type="dxa"/>
              <w:left w:w="100" w:type="dxa"/>
              <w:bottom w:w="100" w:type="dxa"/>
              <w:right w:w="100" w:type="dxa"/>
            </w:tcMar>
          </w:tcPr>
          <w:p w14:paraId="6224AD7F" w14:textId="09A698F5"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215FEA9A" w14:textId="77777777" w:rsidTr="00BD5127">
        <w:tc>
          <w:tcPr>
            <w:tcW w:w="1155" w:type="dxa"/>
            <w:shd w:val="clear" w:color="auto" w:fill="auto"/>
            <w:tcMar>
              <w:top w:w="100" w:type="dxa"/>
              <w:left w:w="100" w:type="dxa"/>
              <w:bottom w:w="100" w:type="dxa"/>
              <w:right w:w="100" w:type="dxa"/>
            </w:tcMar>
          </w:tcPr>
          <w:p w14:paraId="6C1B5C2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13</w:t>
            </w:r>
          </w:p>
        </w:tc>
        <w:tc>
          <w:tcPr>
            <w:tcW w:w="5325" w:type="dxa"/>
            <w:shd w:val="clear" w:color="auto" w:fill="auto"/>
            <w:tcMar>
              <w:top w:w="100" w:type="dxa"/>
              <w:left w:w="100" w:type="dxa"/>
              <w:bottom w:w="100" w:type="dxa"/>
              <w:right w:w="100" w:type="dxa"/>
            </w:tcMar>
          </w:tcPr>
          <w:p w14:paraId="70AB4C7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kho hàng</w:t>
            </w:r>
          </w:p>
        </w:tc>
        <w:tc>
          <w:tcPr>
            <w:tcW w:w="2475" w:type="dxa"/>
            <w:shd w:val="clear" w:color="auto" w:fill="auto"/>
            <w:tcMar>
              <w:top w:w="100" w:type="dxa"/>
              <w:left w:w="100" w:type="dxa"/>
              <w:bottom w:w="100" w:type="dxa"/>
              <w:right w:w="100" w:type="dxa"/>
            </w:tcMar>
          </w:tcPr>
          <w:p w14:paraId="76A1344A" w14:textId="49CEB1A2"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4C8F206C" w14:textId="77777777" w:rsidTr="00BD5127">
        <w:tc>
          <w:tcPr>
            <w:tcW w:w="1155" w:type="dxa"/>
            <w:shd w:val="clear" w:color="auto" w:fill="auto"/>
            <w:tcMar>
              <w:top w:w="100" w:type="dxa"/>
              <w:left w:w="100" w:type="dxa"/>
              <w:bottom w:w="100" w:type="dxa"/>
              <w:right w:w="100" w:type="dxa"/>
            </w:tcMar>
          </w:tcPr>
          <w:p w14:paraId="77B7E93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14</w:t>
            </w:r>
          </w:p>
        </w:tc>
        <w:tc>
          <w:tcPr>
            <w:tcW w:w="5325" w:type="dxa"/>
            <w:shd w:val="clear" w:color="auto" w:fill="auto"/>
            <w:tcMar>
              <w:top w:w="100" w:type="dxa"/>
              <w:left w:w="100" w:type="dxa"/>
              <w:bottom w:w="100" w:type="dxa"/>
              <w:right w:w="100" w:type="dxa"/>
            </w:tcMar>
          </w:tcPr>
          <w:p w14:paraId="6579CF1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thống kê doanh thu</w:t>
            </w:r>
          </w:p>
        </w:tc>
        <w:tc>
          <w:tcPr>
            <w:tcW w:w="2475" w:type="dxa"/>
            <w:shd w:val="clear" w:color="auto" w:fill="auto"/>
            <w:tcMar>
              <w:top w:w="100" w:type="dxa"/>
              <w:left w:w="100" w:type="dxa"/>
              <w:bottom w:w="100" w:type="dxa"/>
              <w:right w:w="100" w:type="dxa"/>
            </w:tcMar>
          </w:tcPr>
          <w:p w14:paraId="0D09D077" w14:textId="17371B82"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r w:rsidR="00C36084" w:rsidRPr="00BA2086" w14:paraId="47EEF48C" w14:textId="77777777" w:rsidTr="00BD5127">
        <w:tc>
          <w:tcPr>
            <w:tcW w:w="1155" w:type="dxa"/>
            <w:shd w:val="clear" w:color="auto" w:fill="auto"/>
            <w:tcMar>
              <w:top w:w="100" w:type="dxa"/>
              <w:left w:w="100" w:type="dxa"/>
              <w:bottom w:w="100" w:type="dxa"/>
              <w:right w:w="100" w:type="dxa"/>
            </w:tcMar>
          </w:tcPr>
          <w:p w14:paraId="29DBBC1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15</w:t>
            </w:r>
          </w:p>
        </w:tc>
        <w:tc>
          <w:tcPr>
            <w:tcW w:w="5325" w:type="dxa"/>
            <w:shd w:val="clear" w:color="auto" w:fill="auto"/>
            <w:tcMar>
              <w:top w:w="100" w:type="dxa"/>
              <w:left w:w="100" w:type="dxa"/>
              <w:bottom w:w="100" w:type="dxa"/>
              <w:right w:w="100" w:type="dxa"/>
            </w:tcMar>
          </w:tcPr>
          <w:p w14:paraId="6DCC2EB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chẩn đoán bệnh trên cây sầu riêng</w:t>
            </w:r>
          </w:p>
        </w:tc>
        <w:tc>
          <w:tcPr>
            <w:tcW w:w="2475" w:type="dxa"/>
            <w:shd w:val="clear" w:color="auto" w:fill="auto"/>
            <w:tcMar>
              <w:top w:w="100" w:type="dxa"/>
              <w:left w:w="100" w:type="dxa"/>
              <w:bottom w:w="100" w:type="dxa"/>
              <w:right w:w="100" w:type="dxa"/>
            </w:tcMar>
          </w:tcPr>
          <w:p w14:paraId="4D296405" w14:textId="4BC5A9B7" w:rsidR="00C36084" w:rsidRPr="00BA2086" w:rsidRDefault="00A55274" w:rsidP="00BD5127">
            <w:pPr>
              <w:widowControl w:val="0"/>
              <w:pBdr>
                <w:top w:val="nil"/>
                <w:left w:val="nil"/>
                <w:bottom w:val="nil"/>
                <w:right w:val="nil"/>
                <w:between w:val="nil"/>
              </w:pBdr>
              <w:spacing w:line="288" w:lineRule="auto"/>
              <w:rPr>
                <w:sz w:val="26"/>
                <w:szCs w:val="26"/>
              </w:rPr>
            </w:pPr>
            <w:r>
              <w:rPr>
                <w:bCs/>
                <w:sz w:val="26"/>
                <w:szCs w:val="26"/>
              </w:rPr>
              <w:t>15/04/2025</w:t>
            </w:r>
          </w:p>
        </w:tc>
      </w:tr>
    </w:tbl>
    <w:p w14:paraId="35288BCE" w14:textId="77777777" w:rsidR="00C36084" w:rsidRPr="00BA2086" w:rsidRDefault="00C36084" w:rsidP="00C36084">
      <w:pPr>
        <w:spacing w:line="288" w:lineRule="auto"/>
        <w:rPr>
          <w:i/>
          <w:iCs/>
          <w:sz w:val="26"/>
          <w:szCs w:val="26"/>
        </w:rPr>
      </w:pPr>
    </w:p>
    <w:p w14:paraId="6F883BB8" w14:textId="77777777" w:rsidR="00C36084" w:rsidRPr="00BA2086" w:rsidRDefault="00C36084" w:rsidP="00C36084">
      <w:pPr>
        <w:spacing w:line="288" w:lineRule="auto"/>
        <w:ind w:firstLine="360"/>
        <w:jc w:val="both"/>
        <w:outlineLvl w:val="3"/>
        <w:rPr>
          <w:b/>
          <w:bCs/>
          <w:sz w:val="26"/>
          <w:szCs w:val="26"/>
        </w:rPr>
      </w:pPr>
      <w:r w:rsidRPr="00BA2086">
        <w:rPr>
          <w:b/>
          <w:bCs/>
          <w:sz w:val="26"/>
          <w:szCs w:val="26"/>
        </w:rPr>
        <w:t>4.2.2 Kịch bản kiểm thử tính khả dùng:</w:t>
      </w:r>
    </w:p>
    <w:p w14:paraId="58F2C79E" w14:textId="683EBC87" w:rsidR="00966582" w:rsidRDefault="00966582" w:rsidP="001930B6">
      <w:pPr>
        <w:pStyle w:val="Caption"/>
        <w:spacing w:before="240" w:after="0"/>
      </w:pPr>
      <w:bookmarkStart w:id="183" w:name="_Toc194359848"/>
      <w:bookmarkStart w:id="184" w:name="_Toc196289028"/>
      <w:r>
        <w:t xml:space="preserve">Bảng </w:t>
      </w:r>
      <w:fldSimple w:instr=" SEQ Bảng \* ARABIC ">
        <w:r w:rsidR="00CF71CE">
          <w:rPr>
            <w:noProof/>
          </w:rPr>
          <w:t>21</w:t>
        </w:r>
      </w:fldSimple>
      <w:r w:rsidR="00D924BE">
        <w:t>.</w:t>
      </w:r>
      <w:r w:rsidRPr="00BA2086">
        <w:t xml:space="preserve"> </w:t>
      </w:r>
      <w:r w:rsidRPr="00BA2086">
        <w:rPr>
          <w:bCs/>
        </w:rPr>
        <w:t>Kịch bản kiểm thử tính khả dùng</w:t>
      </w:r>
      <w:bookmarkEnd w:id="183"/>
      <w:bookmarkEnd w:id="184"/>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3182A91D" w14:textId="77777777" w:rsidTr="00BD5127">
        <w:tc>
          <w:tcPr>
            <w:tcW w:w="1155" w:type="dxa"/>
            <w:shd w:val="clear" w:color="auto" w:fill="auto"/>
            <w:tcMar>
              <w:top w:w="100" w:type="dxa"/>
              <w:left w:w="100" w:type="dxa"/>
              <w:bottom w:w="100" w:type="dxa"/>
              <w:right w:w="100" w:type="dxa"/>
            </w:tcMar>
          </w:tcPr>
          <w:p w14:paraId="26D052C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210564E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66FDCBD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40421D90" w14:textId="77777777" w:rsidTr="00BD5127">
        <w:tc>
          <w:tcPr>
            <w:tcW w:w="1155" w:type="dxa"/>
            <w:shd w:val="clear" w:color="auto" w:fill="auto"/>
            <w:tcMar>
              <w:top w:w="100" w:type="dxa"/>
              <w:left w:w="100" w:type="dxa"/>
              <w:bottom w:w="100" w:type="dxa"/>
              <w:right w:w="100" w:type="dxa"/>
            </w:tcMar>
          </w:tcPr>
          <w:p w14:paraId="7C9E907A"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A199B7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nội dung các màn hình</w:t>
            </w:r>
          </w:p>
        </w:tc>
        <w:tc>
          <w:tcPr>
            <w:tcW w:w="2430" w:type="dxa"/>
            <w:shd w:val="clear" w:color="auto" w:fill="auto"/>
            <w:tcMar>
              <w:top w:w="100" w:type="dxa"/>
              <w:left w:w="100" w:type="dxa"/>
              <w:bottom w:w="100" w:type="dxa"/>
              <w:right w:w="100" w:type="dxa"/>
            </w:tcMar>
          </w:tcPr>
          <w:p w14:paraId="736D3974" w14:textId="7859E055" w:rsidR="00C36084"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C36084" w:rsidRPr="00BA2086" w14:paraId="316C39A6" w14:textId="77777777" w:rsidTr="00BD5127">
        <w:tc>
          <w:tcPr>
            <w:tcW w:w="1155" w:type="dxa"/>
            <w:shd w:val="clear" w:color="auto" w:fill="auto"/>
            <w:tcMar>
              <w:top w:w="100" w:type="dxa"/>
              <w:left w:w="100" w:type="dxa"/>
              <w:bottom w:w="100" w:type="dxa"/>
              <w:right w:w="100" w:type="dxa"/>
            </w:tcMar>
          </w:tcPr>
          <w:p w14:paraId="4374F20E"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7876EDA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Thông báo khi thực hiện cập nhật</w:t>
            </w:r>
          </w:p>
        </w:tc>
        <w:tc>
          <w:tcPr>
            <w:tcW w:w="2430" w:type="dxa"/>
            <w:shd w:val="clear" w:color="auto" w:fill="auto"/>
            <w:tcMar>
              <w:top w:w="100" w:type="dxa"/>
              <w:left w:w="100" w:type="dxa"/>
              <w:bottom w:w="100" w:type="dxa"/>
              <w:right w:w="100" w:type="dxa"/>
            </w:tcMar>
          </w:tcPr>
          <w:p w14:paraId="058744EF" w14:textId="4011ED3C" w:rsidR="00C36084"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C36084" w:rsidRPr="00BA2086" w14:paraId="63C46533" w14:textId="77777777" w:rsidTr="00BD5127">
        <w:tc>
          <w:tcPr>
            <w:tcW w:w="1155" w:type="dxa"/>
            <w:shd w:val="clear" w:color="auto" w:fill="auto"/>
            <w:tcMar>
              <w:top w:w="100" w:type="dxa"/>
              <w:left w:w="100" w:type="dxa"/>
              <w:bottom w:w="100" w:type="dxa"/>
              <w:right w:w="100" w:type="dxa"/>
            </w:tcMar>
          </w:tcPr>
          <w:p w14:paraId="1FEC715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3</w:t>
            </w:r>
          </w:p>
        </w:tc>
        <w:tc>
          <w:tcPr>
            <w:tcW w:w="5370" w:type="dxa"/>
            <w:shd w:val="clear" w:color="auto" w:fill="auto"/>
            <w:tcMar>
              <w:top w:w="100" w:type="dxa"/>
              <w:left w:w="100" w:type="dxa"/>
              <w:bottom w:w="100" w:type="dxa"/>
              <w:right w:w="100" w:type="dxa"/>
            </w:tcMar>
          </w:tcPr>
          <w:p w14:paraId="4CC40C5D" w14:textId="0CAAE5CE"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 xml:space="preserve">Kiểm tra thông báo khi thực hiện các thao tác </w:t>
            </w:r>
            <w:r w:rsidR="00BB044A">
              <w:rPr>
                <w:sz w:val="26"/>
                <w:szCs w:val="26"/>
              </w:rPr>
              <w:t>thêm mới và cập nhật</w:t>
            </w:r>
            <w:r w:rsidRPr="00BA2086">
              <w:rPr>
                <w:sz w:val="26"/>
                <w:szCs w:val="26"/>
              </w:rPr>
              <w:t>.</w:t>
            </w:r>
          </w:p>
        </w:tc>
        <w:tc>
          <w:tcPr>
            <w:tcW w:w="2430" w:type="dxa"/>
            <w:shd w:val="clear" w:color="auto" w:fill="auto"/>
            <w:tcMar>
              <w:top w:w="100" w:type="dxa"/>
              <w:left w:w="100" w:type="dxa"/>
              <w:bottom w:w="100" w:type="dxa"/>
              <w:right w:w="100" w:type="dxa"/>
            </w:tcMar>
          </w:tcPr>
          <w:p w14:paraId="181B20C2" w14:textId="0E99FCEA" w:rsidR="00C36084"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C36084" w:rsidRPr="00BA2086" w14:paraId="6EE858B6" w14:textId="77777777" w:rsidTr="00BD5127">
        <w:tc>
          <w:tcPr>
            <w:tcW w:w="1155" w:type="dxa"/>
            <w:shd w:val="clear" w:color="auto" w:fill="auto"/>
            <w:tcMar>
              <w:top w:w="100" w:type="dxa"/>
              <w:left w:w="100" w:type="dxa"/>
              <w:bottom w:w="100" w:type="dxa"/>
              <w:right w:w="100" w:type="dxa"/>
            </w:tcMar>
          </w:tcPr>
          <w:p w14:paraId="006B549C"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4</w:t>
            </w:r>
          </w:p>
        </w:tc>
        <w:tc>
          <w:tcPr>
            <w:tcW w:w="5370" w:type="dxa"/>
            <w:shd w:val="clear" w:color="auto" w:fill="auto"/>
            <w:tcMar>
              <w:top w:w="100" w:type="dxa"/>
              <w:left w:w="100" w:type="dxa"/>
              <w:bottom w:w="100" w:type="dxa"/>
              <w:right w:w="100" w:type="dxa"/>
            </w:tcMar>
          </w:tcPr>
          <w:p w14:paraId="30999A8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các liên kết đường dẫn của hệ thống</w:t>
            </w:r>
          </w:p>
        </w:tc>
        <w:tc>
          <w:tcPr>
            <w:tcW w:w="2430" w:type="dxa"/>
            <w:shd w:val="clear" w:color="auto" w:fill="auto"/>
            <w:tcMar>
              <w:top w:w="100" w:type="dxa"/>
              <w:left w:w="100" w:type="dxa"/>
              <w:bottom w:w="100" w:type="dxa"/>
              <w:right w:w="100" w:type="dxa"/>
            </w:tcMar>
          </w:tcPr>
          <w:p w14:paraId="0FCAB758" w14:textId="3CD7D2F8" w:rsidR="00C36084"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bl>
    <w:p w14:paraId="350439C9" w14:textId="77777777" w:rsidR="00C36084" w:rsidRPr="00BA2086" w:rsidRDefault="00C36084" w:rsidP="00F23442">
      <w:pPr>
        <w:spacing w:before="240" w:line="288" w:lineRule="auto"/>
        <w:ind w:firstLine="567"/>
        <w:outlineLvl w:val="3"/>
        <w:rPr>
          <w:b/>
          <w:bCs/>
          <w:sz w:val="26"/>
          <w:szCs w:val="26"/>
        </w:rPr>
      </w:pPr>
      <w:r w:rsidRPr="00BA2086">
        <w:rPr>
          <w:b/>
          <w:bCs/>
          <w:sz w:val="26"/>
          <w:szCs w:val="26"/>
        </w:rPr>
        <w:t>4.2.3 Kịch bản kiểm thử cơ sở dữ liệu:</w:t>
      </w:r>
    </w:p>
    <w:p w14:paraId="2129FEA5" w14:textId="20CD2E67" w:rsidR="00966582" w:rsidRDefault="00966582" w:rsidP="001930B6">
      <w:pPr>
        <w:pStyle w:val="Caption"/>
        <w:spacing w:before="240" w:after="0"/>
      </w:pPr>
      <w:bookmarkStart w:id="185" w:name="_Toc194359849"/>
      <w:bookmarkStart w:id="186" w:name="_Toc196289029"/>
      <w:r>
        <w:t xml:space="preserve">Bảng </w:t>
      </w:r>
      <w:fldSimple w:instr=" SEQ Bảng \* ARABIC ">
        <w:r w:rsidR="00CF71CE">
          <w:rPr>
            <w:noProof/>
          </w:rPr>
          <w:t>22</w:t>
        </w:r>
      </w:fldSimple>
      <w:r w:rsidR="00D924BE">
        <w:t>.</w:t>
      </w:r>
      <w:r w:rsidRPr="00BA2086">
        <w:t>Kịch bản kiểm thử cơ sở dữ liệu</w:t>
      </w:r>
      <w:bookmarkEnd w:id="185"/>
      <w:bookmarkEnd w:id="186"/>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076F79A3" w14:textId="77777777" w:rsidTr="00BD5127">
        <w:tc>
          <w:tcPr>
            <w:tcW w:w="1155" w:type="dxa"/>
            <w:shd w:val="clear" w:color="auto" w:fill="auto"/>
            <w:tcMar>
              <w:top w:w="100" w:type="dxa"/>
              <w:left w:w="100" w:type="dxa"/>
              <w:bottom w:w="100" w:type="dxa"/>
              <w:right w:w="100" w:type="dxa"/>
            </w:tcMar>
          </w:tcPr>
          <w:p w14:paraId="1D5C20FD" w14:textId="77777777" w:rsidR="00C36084" w:rsidRPr="00BA2086" w:rsidRDefault="00C36084" w:rsidP="00BD5127">
            <w:pPr>
              <w:widowControl w:val="0"/>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726A4660" w14:textId="77777777" w:rsidR="00C36084" w:rsidRPr="00BA2086" w:rsidRDefault="00C36084" w:rsidP="00BD5127">
            <w:pPr>
              <w:widowControl w:val="0"/>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721AC11D" w14:textId="77777777" w:rsidR="00C36084" w:rsidRPr="00BA2086" w:rsidRDefault="00C36084" w:rsidP="00BD5127">
            <w:pPr>
              <w:widowControl w:val="0"/>
              <w:spacing w:line="288" w:lineRule="auto"/>
              <w:rPr>
                <w:b/>
                <w:sz w:val="26"/>
                <w:szCs w:val="26"/>
              </w:rPr>
            </w:pPr>
            <w:r w:rsidRPr="00BA2086">
              <w:rPr>
                <w:b/>
                <w:sz w:val="26"/>
                <w:szCs w:val="26"/>
              </w:rPr>
              <w:t>Ngày tháng</w:t>
            </w:r>
          </w:p>
        </w:tc>
      </w:tr>
      <w:tr w:rsidR="00C36084" w:rsidRPr="00BA2086" w14:paraId="34CA8864" w14:textId="77777777" w:rsidTr="00BD5127">
        <w:tc>
          <w:tcPr>
            <w:tcW w:w="1155" w:type="dxa"/>
            <w:shd w:val="clear" w:color="auto" w:fill="auto"/>
            <w:tcMar>
              <w:top w:w="100" w:type="dxa"/>
              <w:left w:w="100" w:type="dxa"/>
              <w:bottom w:w="100" w:type="dxa"/>
              <w:right w:w="100" w:type="dxa"/>
            </w:tcMar>
          </w:tcPr>
          <w:p w14:paraId="5A9A1EAE"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597E974" w14:textId="77777777" w:rsidR="00C36084" w:rsidRPr="00BA2086" w:rsidRDefault="00C36084" w:rsidP="00BD5127">
            <w:pPr>
              <w:widowControl w:val="0"/>
              <w:spacing w:line="288" w:lineRule="auto"/>
              <w:rPr>
                <w:sz w:val="26"/>
                <w:szCs w:val="26"/>
              </w:rPr>
            </w:pPr>
            <w:r w:rsidRPr="00BA2086">
              <w:rPr>
                <w:sz w:val="26"/>
                <w:szCs w:val="26"/>
              </w:rPr>
              <w:t>Dữ liệu hiển thị</w:t>
            </w:r>
          </w:p>
        </w:tc>
        <w:tc>
          <w:tcPr>
            <w:tcW w:w="2430" w:type="dxa"/>
            <w:shd w:val="clear" w:color="auto" w:fill="auto"/>
            <w:tcMar>
              <w:top w:w="100" w:type="dxa"/>
              <w:left w:w="100" w:type="dxa"/>
              <w:bottom w:w="100" w:type="dxa"/>
              <w:right w:w="100" w:type="dxa"/>
            </w:tcMar>
          </w:tcPr>
          <w:p w14:paraId="0FE3E4BB" w14:textId="3190C3E7"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361EA2B3" w14:textId="77777777" w:rsidTr="00BD5127">
        <w:tc>
          <w:tcPr>
            <w:tcW w:w="1155" w:type="dxa"/>
            <w:shd w:val="clear" w:color="auto" w:fill="auto"/>
            <w:tcMar>
              <w:top w:w="100" w:type="dxa"/>
              <w:left w:w="100" w:type="dxa"/>
              <w:bottom w:w="100" w:type="dxa"/>
              <w:right w:w="100" w:type="dxa"/>
            </w:tcMar>
          </w:tcPr>
          <w:p w14:paraId="58DF2F7B"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052D62A5" w14:textId="77777777" w:rsidR="00C36084" w:rsidRPr="00BA2086" w:rsidRDefault="00C36084" w:rsidP="00BD5127">
            <w:pPr>
              <w:widowControl w:val="0"/>
              <w:spacing w:line="288" w:lineRule="auto"/>
              <w:rPr>
                <w:sz w:val="26"/>
                <w:szCs w:val="26"/>
              </w:rPr>
            </w:pPr>
            <w:r w:rsidRPr="00BA2086">
              <w:rPr>
                <w:sz w:val="26"/>
                <w:szCs w:val="26"/>
              </w:rPr>
              <w:t>Tính hợp lệ của dữ liệu</w:t>
            </w:r>
          </w:p>
        </w:tc>
        <w:tc>
          <w:tcPr>
            <w:tcW w:w="2430" w:type="dxa"/>
            <w:shd w:val="clear" w:color="auto" w:fill="auto"/>
            <w:tcMar>
              <w:top w:w="100" w:type="dxa"/>
              <w:left w:w="100" w:type="dxa"/>
              <w:bottom w:w="100" w:type="dxa"/>
              <w:right w:w="100" w:type="dxa"/>
            </w:tcMar>
          </w:tcPr>
          <w:p w14:paraId="392E0911" w14:textId="4E871C16" w:rsidR="00C36084" w:rsidRPr="00BA2086" w:rsidRDefault="00A55274" w:rsidP="00BD5127">
            <w:pPr>
              <w:widowControl w:val="0"/>
              <w:spacing w:line="288" w:lineRule="auto"/>
              <w:rPr>
                <w:b/>
                <w:sz w:val="26"/>
                <w:szCs w:val="26"/>
              </w:rPr>
            </w:pPr>
            <w:r>
              <w:rPr>
                <w:bCs/>
                <w:sz w:val="26"/>
                <w:szCs w:val="26"/>
              </w:rPr>
              <w:t>15/04/2025</w:t>
            </w:r>
          </w:p>
        </w:tc>
      </w:tr>
    </w:tbl>
    <w:p w14:paraId="539EDD26" w14:textId="77777777" w:rsidR="00C36084" w:rsidRPr="00BA2086" w:rsidRDefault="00C36084" w:rsidP="00F23442">
      <w:pPr>
        <w:spacing w:line="288" w:lineRule="auto"/>
        <w:ind w:firstLine="567"/>
        <w:outlineLvl w:val="3"/>
        <w:rPr>
          <w:b/>
          <w:bCs/>
          <w:sz w:val="26"/>
          <w:szCs w:val="26"/>
        </w:rPr>
      </w:pPr>
      <w:r w:rsidRPr="00BA2086">
        <w:rPr>
          <w:b/>
          <w:bCs/>
          <w:sz w:val="26"/>
          <w:szCs w:val="26"/>
        </w:rPr>
        <w:t>4.2.4 Kịch bản kiểm thử tính bảo mật:</w:t>
      </w:r>
    </w:p>
    <w:p w14:paraId="2788D869" w14:textId="32DEEC79" w:rsidR="00966582" w:rsidRDefault="00966582" w:rsidP="001930B6">
      <w:pPr>
        <w:pStyle w:val="Caption"/>
        <w:spacing w:before="240" w:after="0"/>
      </w:pPr>
      <w:bookmarkStart w:id="187" w:name="_Toc194359850"/>
      <w:bookmarkStart w:id="188" w:name="_Toc196289030"/>
      <w:r>
        <w:t xml:space="preserve">Bảng </w:t>
      </w:r>
      <w:fldSimple w:instr=" SEQ Bảng \* ARABIC ">
        <w:r w:rsidR="00CF71CE">
          <w:rPr>
            <w:noProof/>
          </w:rPr>
          <w:t>23</w:t>
        </w:r>
      </w:fldSimple>
      <w:r w:rsidR="00D924BE">
        <w:t>.</w:t>
      </w:r>
      <w:r w:rsidRPr="00BA2086">
        <w:t xml:space="preserve"> Kịch bản kiểm thử tính bảo mật</w:t>
      </w:r>
      <w:bookmarkEnd w:id="187"/>
      <w:bookmarkEnd w:id="188"/>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5415"/>
        <w:gridCol w:w="2400"/>
      </w:tblGrid>
      <w:tr w:rsidR="00C36084" w:rsidRPr="00BA2086" w14:paraId="5B6E7645" w14:textId="77777777" w:rsidTr="00BD5127">
        <w:tc>
          <w:tcPr>
            <w:tcW w:w="1140" w:type="dxa"/>
            <w:shd w:val="clear" w:color="auto" w:fill="auto"/>
            <w:tcMar>
              <w:top w:w="100" w:type="dxa"/>
              <w:left w:w="100" w:type="dxa"/>
              <w:bottom w:w="100" w:type="dxa"/>
              <w:right w:w="100" w:type="dxa"/>
            </w:tcMar>
          </w:tcPr>
          <w:p w14:paraId="08EF2702"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415" w:type="dxa"/>
            <w:shd w:val="clear" w:color="auto" w:fill="auto"/>
            <w:tcMar>
              <w:top w:w="100" w:type="dxa"/>
              <w:left w:w="100" w:type="dxa"/>
              <w:bottom w:w="100" w:type="dxa"/>
              <w:right w:w="100" w:type="dxa"/>
            </w:tcMar>
          </w:tcPr>
          <w:p w14:paraId="59B83517"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00" w:type="dxa"/>
            <w:shd w:val="clear" w:color="auto" w:fill="auto"/>
            <w:tcMar>
              <w:top w:w="100" w:type="dxa"/>
              <w:left w:w="100" w:type="dxa"/>
              <w:bottom w:w="100" w:type="dxa"/>
              <w:right w:w="100" w:type="dxa"/>
            </w:tcMar>
          </w:tcPr>
          <w:p w14:paraId="0AD9AA7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6AA094B6" w14:textId="77777777" w:rsidTr="00BD5127">
        <w:tc>
          <w:tcPr>
            <w:tcW w:w="1140" w:type="dxa"/>
            <w:shd w:val="clear" w:color="auto" w:fill="auto"/>
            <w:tcMar>
              <w:top w:w="100" w:type="dxa"/>
              <w:left w:w="100" w:type="dxa"/>
              <w:bottom w:w="100" w:type="dxa"/>
              <w:right w:w="100" w:type="dxa"/>
            </w:tcMar>
          </w:tcPr>
          <w:p w14:paraId="37BC0E6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415" w:type="dxa"/>
            <w:shd w:val="clear" w:color="auto" w:fill="auto"/>
            <w:tcMar>
              <w:top w:w="100" w:type="dxa"/>
              <w:left w:w="100" w:type="dxa"/>
              <w:bottom w:w="100" w:type="dxa"/>
              <w:right w:w="100" w:type="dxa"/>
            </w:tcMar>
          </w:tcPr>
          <w:p w14:paraId="44808CD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thử mã hóa mật khẩu</w:t>
            </w:r>
          </w:p>
        </w:tc>
        <w:tc>
          <w:tcPr>
            <w:tcW w:w="2400" w:type="dxa"/>
            <w:shd w:val="clear" w:color="auto" w:fill="auto"/>
            <w:tcMar>
              <w:top w:w="100" w:type="dxa"/>
              <w:left w:w="100" w:type="dxa"/>
              <w:bottom w:w="100" w:type="dxa"/>
              <w:right w:w="100" w:type="dxa"/>
            </w:tcMar>
          </w:tcPr>
          <w:p w14:paraId="12A8A3CC" w14:textId="24BBA25A" w:rsidR="00C36084"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bl>
    <w:p w14:paraId="6C8896A8" w14:textId="77777777" w:rsidR="001930B6" w:rsidRDefault="001930B6" w:rsidP="001930B6">
      <w:bookmarkStart w:id="189" w:name="_Toc184452721"/>
    </w:p>
    <w:p w14:paraId="299BCEC4" w14:textId="77777777" w:rsidR="00F23442" w:rsidRDefault="00F23442" w:rsidP="001930B6"/>
    <w:p w14:paraId="67A76486" w14:textId="77777777" w:rsidR="001930B6" w:rsidRDefault="001930B6" w:rsidP="001930B6"/>
    <w:p w14:paraId="038943FB" w14:textId="1CB9B285" w:rsidR="00C36084" w:rsidRPr="00BA2086" w:rsidRDefault="00C36084" w:rsidP="00C36084">
      <w:pPr>
        <w:spacing w:line="288" w:lineRule="auto"/>
        <w:outlineLvl w:val="2"/>
        <w:rPr>
          <w:b/>
          <w:sz w:val="26"/>
          <w:szCs w:val="26"/>
        </w:rPr>
      </w:pPr>
      <w:bookmarkStart w:id="190" w:name="_Toc196268098"/>
      <w:r w:rsidRPr="00BA2086">
        <w:rPr>
          <w:b/>
          <w:sz w:val="26"/>
          <w:szCs w:val="26"/>
        </w:rPr>
        <w:t>4.3 Kết quả kiểm thử</w:t>
      </w:r>
      <w:bookmarkEnd w:id="189"/>
      <w:bookmarkEnd w:id="190"/>
    </w:p>
    <w:p w14:paraId="44019BBF" w14:textId="77777777" w:rsidR="00C36084" w:rsidRPr="00BA2086" w:rsidRDefault="00C36084" w:rsidP="00156692">
      <w:pPr>
        <w:spacing w:before="80" w:line="288" w:lineRule="auto"/>
        <w:ind w:firstLine="360"/>
        <w:outlineLvl w:val="3"/>
        <w:rPr>
          <w:b/>
          <w:sz w:val="26"/>
          <w:szCs w:val="26"/>
        </w:rPr>
      </w:pPr>
      <w:r w:rsidRPr="00BA2086">
        <w:rPr>
          <w:b/>
          <w:sz w:val="26"/>
          <w:szCs w:val="26"/>
        </w:rPr>
        <w:t>4.3.1 Chức năng đăng nhập</w:t>
      </w:r>
    </w:p>
    <w:p w14:paraId="17E9DDA1" w14:textId="4B3997CA" w:rsidR="00966582" w:rsidRDefault="00966582" w:rsidP="001930B6">
      <w:pPr>
        <w:pStyle w:val="Caption"/>
        <w:spacing w:before="240" w:after="0"/>
      </w:pPr>
      <w:bookmarkStart w:id="191" w:name="_Toc194359851"/>
      <w:bookmarkStart w:id="192" w:name="_Toc196289031"/>
      <w:r>
        <w:t xml:space="preserve">Bảng </w:t>
      </w:r>
      <w:fldSimple w:instr=" SEQ Bảng \* ARABIC ">
        <w:r w:rsidR="00CF71CE">
          <w:rPr>
            <w:noProof/>
          </w:rPr>
          <w:t>24</w:t>
        </w:r>
      </w:fldSimple>
      <w:r w:rsidR="00D924BE">
        <w:t>.</w:t>
      </w:r>
      <w:r w:rsidRPr="00BA2086">
        <w:t xml:space="preserve"> </w:t>
      </w:r>
      <w:r w:rsidRPr="00BA2086">
        <w:rPr>
          <w:bCs/>
        </w:rPr>
        <w:t>Test case kiểm thử chức năng đăng nhập</w:t>
      </w:r>
      <w:bookmarkEnd w:id="191"/>
      <w:bookmarkEnd w:id="192"/>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361"/>
        <w:gridCol w:w="1796"/>
        <w:gridCol w:w="1286"/>
        <w:gridCol w:w="1286"/>
        <w:gridCol w:w="1642"/>
        <w:gridCol w:w="1418"/>
      </w:tblGrid>
      <w:tr w:rsidR="00AA50E7" w:rsidRPr="00BA2086" w14:paraId="4AC93C79" w14:textId="77777777" w:rsidTr="004A0605">
        <w:tc>
          <w:tcPr>
            <w:tcW w:w="699" w:type="dxa"/>
            <w:shd w:val="clear" w:color="auto" w:fill="auto"/>
            <w:tcMar>
              <w:top w:w="100" w:type="dxa"/>
              <w:left w:w="100" w:type="dxa"/>
              <w:bottom w:w="100" w:type="dxa"/>
              <w:right w:w="100" w:type="dxa"/>
            </w:tcMar>
          </w:tcPr>
          <w:p w14:paraId="5A4430F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1361" w:type="dxa"/>
            <w:shd w:val="clear" w:color="auto" w:fill="auto"/>
            <w:tcMar>
              <w:top w:w="100" w:type="dxa"/>
              <w:left w:w="100" w:type="dxa"/>
              <w:bottom w:w="100" w:type="dxa"/>
              <w:right w:w="100" w:type="dxa"/>
            </w:tcMar>
          </w:tcPr>
          <w:p w14:paraId="0516B9AA"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53DD6B0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705EBA56"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D1F5F3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379FD3AC"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Thành công/ Thất bại</w:t>
            </w:r>
          </w:p>
        </w:tc>
        <w:tc>
          <w:tcPr>
            <w:tcW w:w="1418" w:type="dxa"/>
            <w:shd w:val="clear" w:color="auto" w:fill="auto"/>
            <w:tcMar>
              <w:top w:w="100" w:type="dxa"/>
              <w:left w:w="100" w:type="dxa"/>
              <w:bottom w:w="100" w:type="dxa"/>
              <w:right w:w="100" w:type="dxa"/>
            </w:tcMar>
          </w:tcPr>
          <w:p w14:paraId="09883E4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Ngày test</w:t>
            </w:r>
          </w:p>
        </w:tc>
      </w:tr>
      <w:tr w:rsidR="00AA50E7" w:rsidRPr="00BA2086" w14:paraId="772322CF" w14:textId="77777777" w:rsidTr="004A0605">
        <w:trPr>
          <w:trHeight w:val="460"/>
        </w:trPr>
        <w:tc>
          <w:tcPr>
            <w:tcW w:w="9488" w:type="dxa"/>
            <w:gridSpan w:val="7"/>
          </w:tcPr>
          <w:p w14:paraId="2521C746" w14:textId="77777777" w:rsidR="00AA50E7" w:rsidRPr="00BA2086" w:rsidRDefault="00AA50E7" w:rsidP="00BD5127">
            <w:pPr>
              <w:widowControl w:val="0"/>
              <w:pBdr>
                <w:top w:val="nil"/>
                <w:left w:val="nil"/>
                <w:bottom w:val="nil"/>
                <w:right w:val="nil"/>
                <w:between w:val="nil"/>
              </w:pBdr>
              <w:spacing w:line="288" w:lineRule="auto"/>
              <w:jc w:val="center"/>
              <w:rPr>
                <w:b/>
                <w:bCs/>
                <w:sz w:val="26"/>
                <w:szCs w:val="26"/>
              </w:rPr>
            </w:pPr>
          </w:p>
        </w:tc>
      </w:tr>
      <w:tr w:rsidR="00AA50E7" w:rsidRPr="00BA2086" w14:paraId="4D4D50F6" w14:textId="77777777" w:rsidTr="004A0605">
        <w:tc>
          <w:tcPr>
            <w:tcW w:w="699" w:type="dxa"/>
            <w:shd w:val="clear" w:color="auto" w:fill="auto"/>
            <w:tcMar>
              <w:top w:w="100" w:type="dxa"/>
              <w:left w:w="100" w:type="dxa"/>
              <w:bottom w:w="100" w:type="dxa"/>
              <w:right w:w="100" w:type="dxa"/>
            </w:tcMar>
          </w:tcPr>
          <w:p w14:paraId="19FB512B" w14:textId="77777777" w:rsidR="00AA50E7" w:rsidRPr="00BA2086" w:rsidRDefault="00AA50E7"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1361" w:type="dxa"/>
            <w:shd w:val="clear" w:color="auto" w:fill="auto"/>
            <w:tcMar>
              <w:top w:w="100" w:type="dxa"/>
              <w:left w:w="100" w:type="dxa"/>
              <w:bottom w:w="100" w:type="dxa"/>
              <w:right w:w="100" w:type="dxa"/>
            </w:tcMar>
          </w:tcPr>
          <w:p w14:paraId="59659CBC"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sai email hoặc mật khẩu</w:t>
            </w:r>
          </w:p>
        </w:tc>
        <w:tc>
          <w:tcPr>
            <w:tcW w:w="1796" w:type="dxa"/>
            <w:shd w:val="clear" w:color="auto" w:fill="auto"/>
            <w:tcMar>
              <w:top w:w="100" w:type="dxa"/>
              <w:left w:w="100" w:type="dxa"/>
              <w:bottom w:w="100" w:type="dxa"/>
              <w:right w:w="100" w:type="dxa"/>
            </w:tcMar>
          </w:tcPr>
          <w:p w14:paraId="2A3AC86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Email đăng nhập:</w:t>
            </w:r>
          </w:p>
          <w:p w14:paraId="2C2673FA"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abcd@gmail.com</w:t>
            </w:r>
          </w:p>
          <w:p w14:paraId="5A3C1AE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Mật khẩu:</w:t>
            </w:r>
          </w:p>
          <w:p w14:paraId="4EE01A8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0665AED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05F232A0"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F69357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233EE63" w14:textId="12B16B03" w:rsidR="00AA50E7"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AA50E7" w:rsidRPr="00BA2086" w14:paraId="21CDAE85" w14:textId="77777777" w:rsidTr="004A0605">
        <w:tc>
          <w:tcPr>
            <w:tcW w:w="699" w:type="dxa"/>
            <w:shd w:val="clear" w:color="auto" w:fill="auto"/>
            <w:tcMar>
              <w:top w:w="100" w:type="dxa"/>
              <w:left w:w="100" w:type="dxa"/>
              <w:bottom w:w="100" w:type="dxa"/>
              <w:right w:w="100" w:type="dxa"/>
            </w:tcMar>
          </w:tcPr>
          <w:p w14:paraId="797546D5" w14:textId="3A3CA292"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2</w:t>
            </w:r>
          </w:p>
        </w:tc>
        <w:tc>
          <w:tcPr>
            <w:tcW w:w="1361" w:type="dxa"/>
            <w:shd w:val="clear" w:color="auto" w:fill="auto"/>
            <w:tcMar>
              <w:top w:w="100" w:type="dxa"/>
              <w:left w:w="100" w:type="dxa"/>
              <w:bottom w:w="100" w:type="dxa"/>
              <w:right w:w="100" w:type="dxa"/>
            </w:tcMar>
          </w:tcPr>
          <w:p w14:paraId="232B640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với mật khẩu ít hơn 6 ký tự</w:t>
            </w:r>
          </w:p>
        </w:tc>
        <w:tc>
          <w:tcPr>
            <w:tcW w:w="1796" w:type="dxa"/>
            <w:shd w:val="clear" w:color="auto" w:fill="auto"/>
            <w:tcMar>
              <w:top w:w="100" w:type="dxa"/>
              <w:left w:w="100" w:type="dxa"/>
              <w:bottom w:w="100" w:type="dxa"/>
              <w:right w:w="100" w:type="dxa"/>
            </w:tcMar>
          </w:tcPr>
          <w:p w14:paraId="52A808F9"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136D2269" w14:textId="77777777" w:rsidR="00AA50E7" w:rsidRPr="00BA2086" w:rsidRDefault="00AA50E7" w:rsidP="00BD5127">
            <w:pPr>
              <w:widowControl w:val="0"/>
              <w:spacing w:line="288" w:lineRule="auto"/>
              <w:rPr>
                <w:sz w:val="26"/>
                <w:szCs w:val="26"/>
              </w:rPr>
            </w:pPr>
            <w:r w:rsidRPr="00BA2086">
              <w:rPr>
                <w:sz w:val="26"/>
                <w:szCs w:val="26"/>
              </w:rPr>
              <w:t>abcd@gmail.com</w:t>
            </w:r>
          </w:p>
          <w:p w14:paraId="5CCDC37A" w14:textId="77777777" w:rsidR="00AA50E7" w:rsidRPr="00BA2086" w:rsidRDefault="00AA50E7" w:rsidP="00BD5127">
            <w:pPr>
              <w:widowControl w:val="0"/>
              <w:spacing w:line="288" w:lineRule="auto"/>
              <w:rPr>
                <w:sz w:val="26"/>
                <w:szCs w:val="26"/>
              </w:rPr>
            </w:pPr>
            <w:r w:rsidRPr="00BA2086">
              <w:rPr>
                <w:sz w:val="26"/>
                <w:szCs w:val="26"/>
              </w:rPr>
              <w:t>Mật khẩu:</w:t>
            </w:r>
          </w:p>
          <w:p w14:paraId="5CD0F509" w14:textId="77777777" w:rsidR="00AA50E7" w:rsidRPr="00BA2086" w:rsidRDefault="00AA50E7" w:rsidP="00BD5127">
            <w:pPr>
              <w:widowControl w:val="0"/>
              <w:spacing w:line="288" w:lineRule="auto"/>
              <w:rPr>
                <w:b/>
                <w:sz w:val="26"/>
                <w:szCs w:val="26"/>
              </w:rPr>
            </w:pPr>
            <w:r w:rsidRPr="00BA2086">
              <w:rPr>
                <w:sz w:val="26"/>
                <w:szCs w:val="26"/>
              </w:rPr>
              <w:t>12345</w:t>
            </w:r>
          </w:p>
        </w:tc>
        <w:tc>
          <w:tcPr>
            <w:tcW w:w="1286" w:type="dxa"/>
            <w:shd w:val="clear" w:color="auto" w:fill="auto"/>
            <w:tcMar>
              <w:top w:w="100" w:type="dxa"/>
              <w:left w:w="100" w:type="dxa"/>
              <w:bottom w:w="100" w:type="dxa"/>
              <w:right w:w="100" w:type="dxa"/>
            </w:tcMar>
          </w:tcPr>
          <w:p w14:paraId="575552AE"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7F51B313"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040F2F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6B53C0D" w14:textId="63715F79" w:rsidR="00AA50E7"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AA50E7" w:rsidRPr="00BA2086" w14:paraId="5199A9F5" w14:textId="77777777" w:rsidTr="004A0605">
        <w:tc>
          <w:tcPr>
            <w:tcW w:w="699" w:type="dxa"/>
            <w:shd w:val="clear" w:color="auto" w:fill="auto"/>
            <w:tcMar>
              <w:top w:w="100" w:type="dxa"/>
              <w:left w:w="100" w:type="dxa"/>
              <w:bottom w:w="100" w:type="dxa"/>
              <w:right w:w="100" w:type="dxa"/>
            </w:tcMar>
          </w:tcPr>
          <w:p w14:paraId="6AACD817" w14:textId="789A990C"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3</w:t>
            </w:r>
          </w:p>
        </w:tc>
        <w:tc>
          <w:tcPr>
            <w:tcW w:w="1361" w:type="dxa"/>
            <w:shd w:val="clear" w:color="auto" w:fill="auto"/>
            <w:tcMar>
              <w:top w:w="100" w:type="dxa"/>
              <w:left w:w="100" w:type="dxa"/>
              <w:bottom w:w="100" w:type="dxa"/>
              <w:right w:w="100" w:type="dxa"/>
            </w:tcMar>
          </w:tcPr>
          <w:p w14:paraId="03EAD7E8"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w:t>
            </w:r>
          </w:p>
        </w:tc>
        <w:tc>
          <w:tcPr>
            <w:tcW w:w="1796" w:type="dxa"/>
            <w:shd w:val="clear" w:color="auto" w:fill="auto"/>
            <w:tcMar>
              <w:top w:w="100" w:type="dxa"/>
              <w:left w:w="100" w:type="dxa"/>
              <w:bottom w:w="100" w:type="dxa"/>
              <w:right w:w="100" w:type="dxa"/>
            </w:tcMar>
          </w:tcPr>
          <w:p w14:paraId="636981D2"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61A64B60" w14:textId="77777777" w:rsidR="00AA50E7" w:rsidRPr="00BA2086" w:rsidRDefault="00AA50E7" w:rsidP="00BD5127">
            <w:pPr>
              <w:widowControl w:val="0"/>
              <w:spacing w:line="288" w:lineRule="auto"/>
              <w:rPr>
                <w:sz w:val="26"/>
                <w:szCs w:val="26"/>
              </w:rPr>
            </w:pPr>
            <w:r w:rsidRPr="00BA2086">
              <w:rPr>
                <w:sz w:val="26"/>
                <w:szCs w:val="26"/>
              </w:rPr>
              <w:t>hohuuthuan789@gmail.com</w:t>
            </w:r>
          </w:p>
          <w:p w14:paraId="43A685E8" w14:textId="77777777" w:rsidR="00AA50E7" w:rsidRPr="00BA2086" w:rsidRDefault="00AA50E7" w:rsidP="00BD5127">
            <w:pPr>
              <w:widowControl w:val="0"/>
              <w:spacing w:line="288" w:lineRule="auto"/>
              <w:rPr>
                <w:sz w:val="26"/>
                <w:szCs w:val="26"/>
              </w:rPr>
            </w:pPr>
            <w:r w:rsidRPr="00BA2086">
              <w:rPr>
                <w:sz w:val="26"/>
                <w:szCs w:val="26"/>
              </w:rPr>
              <w:t>Mật khẩu:</w:t>
            </w:r>
          </w:p>
          <w:p w14:paraId="666BDB90"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52D30BB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Hiển thị thông báo đăng nhập thành công, mời bạn tiếp tục mua hàng</w:t>
            </w:r>
          </w:p>
        </w:tc>
        <w:tc>
          <w:tcPr>
            <w:tcW w:w="1286" w:type="dxa"/>
            <w:shd w:val="clear" w:color="auto" w:fill="auto"/>
            <w:tcMar>
              <w:top w:w="100" w:type="dxa"/>
              <w:left w:w="100" w:type="dxa"/>
              <w:bottom w:w="100" w:type="dxa"/>
              <w:right w:w="100" w:type="dxa"/>
            </w:tcMar>
          </w:tcPr>
          <w:p w14:paraId="057439C1" w14:textId="77777777" w:rsidR="00AA50E7" w:rsidRPr="00BA2086" w:rsidRDefault="00AA50E7" w:rsidP="00BD5127">
            <w:pPr>
              <w:widowControl w:val="0"/>
              <w:spacing w:line="288" w:lineRule="auto"/>
              <w:rPr>
                <w:b/>
                <w:sz w:val="26"/>
                <w:szCs w:val="26"/>
              </w:rPr>
            </w:pPr>
            <w:r w:rsidRPr="00BA2086">
              <w:rPr>
                <w:sz w:val="26"/>
                <w:szCs w:val="26"/>
              </w:rPr>
              <w:t>Hiển thị thông báo đăng nhập thành công, mời bạn tiếp tục mua hàng</w:t>
            </w:r>
          </w:p>
        </w:tc>
        <w:tc>
          <w:tcPr>
            <w:tcW w:w="1642" w:type="dxa"/>
            <w:shd w:val="clear" w:color="auto" w:fill="auto"/>
            <w:tcMar>
              <w:top w:w="100" w:type="dxa"/>
              <w:left w:w="100" w:type="dxa"/>
              <w:bottom w:w="100" w:type="dxa"/>
              <w:right w:w="100" w:type="dxa"/>
            </w:tcMar>
          </w:tcPr>
          <w:p w14:paraId="450C6CB3"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08B2E220" w14:textId="37D4FE46" w:rsidR="00AA50E7"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r w:rsidR="00AA50E7" w:rsidRPr="00BA2086" w14:paraId="622FDEF9" w14:textId="77777777" w:rsidTr="004A0605">
        <w:tc>
          <w:tcPr>
            <w:tcW w:w="699" w:type="dxa"/>
            <w:shd w:val="clear" w:color="auto" w:fill="auto"/>
            <w:tcMar>
              <w:top w:w="100" w:type="dxa"/>
              <w:left w:w="100" w:type="dxa"/>
              <w:bottom w:w="100" w:type="dxa"/>
              <w:right w:w="100" w:type="dxa"/>
            </w:tcMar>
          </w:tcPr>
          <w:p w14:paraId="7EF10D05" w14:textId="1B27B9D3"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4</w:t>
            </w:r>
          </w:p>
        </w:tc>
        <w:tc>
          <w:tcPr>
            <w:tcW w:w="1361" w:type="dxa"/>
            <w:shd w:val="clear" w:color="auto" w:fill="auto"/>
            <w:tcMar>
              <w:top w:w="100" w:type="dxa"/>
              <w:left w:w="100" w:type="dxa"/>
              <w:bottom w:w="100" w:type="dxa"/>
              <w:right w:w="100" w:type="dxa"/>
            </w:tcMar>
          </w:tcPr>
          <w:p w14:paraId="008D77E6"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 với vai trò admin</w:t>
            </w:r>
          </w:p>
        </w:tc>
        <w:tc>
          <w:tcPr>
            <w:tcW w:w="1796" w:type="dxa"/>
            <w:shd w:val="clear" w:color="auto" w:fill="auto"/>
            <w:tcMar>
              <w:top w:w="100" w:type="dxa"/>
              <w:left w:w="100" w:type="dxa"/>
              <w:bottom w:w="100" w:type="dxa"/>
              <w:right w:w="100" w:type="dxa"/>
            </w:tcMar>
          </w:tcPr>
          <w:p w14:paraId="4E3D686D"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24DC0E71" w14:textId="77777777" w:rsidR="00AA50E7" w:rsidRPr="00BA2086" w:rsidRDefault="00AA50E7" w:rsidP="00BD5127">
            <w:pPr>
              <w:widowControl w:val="0"/>
              <w:spacing w:line="288" w:lineRule="auto"/>
              <w:rPr>
                <w:sz w:val="26"/>
                <w:szCs w:val="26"/>
              </w:rPr>
            </w:pPr>
            <w:r w:rsidRPr="00BA2086">
              <w:rPr>
                <w:sz w:val="26"/>
                <w:szCs w:val="26"/>
              </w:rPr>
              <w:t>admin@gmail.com</w:t>
            </w:r>
          </w:p>
          <w:p w14:paraId="2922D91F" w14:textId="77777777" w:rsidR="00AA50E7" w:rsidRPr="00BA2086" w:rsidRDefault="00AA50E7" w:rsidP="00BD5127">
            <w:pPr>
              <w:widowControl w:val="0"/>
              <w:spacing w:line="288" w:lineRule="auto"/>
              <w:rPr>
                <w:sz w:val="26"/>
                <w:szCs w:val="26"/>
              </w:rPr>
            </w:pPr>
            <w:r w:rsidRPr="00BA2086">
              <w:rPr>
                <w:sz w:val="26"/>
                <w:szCs w:val="26"/>
              </w:rPr>
              <w:t>Mật khẩu:</w:t>
            </w:r>
          </w:p>
          <w:p w14:paraId="38F04C75"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75B2084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thành công, chuyển đến trang dashboard</w:t>
            </w:r>
          </w:p>
        </w:tc>
        <w:tc>
          <w:tcPr>
            <w:tcW w:w="1286" w:type="dxa"/>
            <w:shd w:val="clear" w:color="auto" w:fill="auto"/>
            <w:tcMar>
              <w:top w:w="100" w:type="dxa"/>
              <w:left w:w="100" w:type="dxa"/>
              <w:bottom w:w="100" w:type="dxa"/>
              <w:right w:w="100" w:type="dxa"/>
            </w:tcMar>
          </w:tcPr>
          <w:p w14:paraId="49F59671" w14:textId="77777777" w:rsidR="00AA50E7" w:rsidRPr="00BA2086" w:rsidRDefault="00AA50E7" w:rsidP="00BD5127">
            <w:pPr>
              <w:widowControl w:val="0"/>
              <w:spacing w:line="288" w:lineRule="auto"/>
              <w:rPr>
                <w:b/>
                <w:sz w:val="26"/>
                <w:szCs w:val="26"/>
              </w:rPr>
            </w:pPr>
            <w:r w:rsidRPr="00BA2086">
              <w:rPr>
                <w:sz w:val="26"/>
                <w:szCs w:val="26"/>
              </w:rPr>
              <w:t>Đăng nhập thành công, chuyển đến trang dashboard</w:t>
            </w:r>
          </w:p>
        </w:tc>
        <w:tc>
          <w:tcPr>
            <w:tcW w:w="1642" w:type="dxa"/>
            <w:shd w:val="clear" w:color="auto" w:fill="auto"/>
            <w:tcMar>
              <w:top w:w="100" w:type="dxa"/>
              <w:left w:w="100" w:type="dxa"/>
              <w:bottom w:w="100" w:type="dxa"/>
              <w:right w:w="100" w:type="dxa"/>
            </w:tcMar>
          </w:tcPr>
          <w:p w14:paraId="2A8C7E29"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6AD0AAA8" w14:textId="7DF2F7A1" w:rsidR="00AA50E7" w:rsidRPr="00BA2086" w:rsidRDefault="00A55274" w:rsidP="00BD5127">
            <w:pPr>
              <w:widowControl w:val="0"/>
              <w:pBdr>
                <w:top w:val="nil"/>
                <w:left w:val="nil"/>
                <w:bottom w:val="nil"/>
                <w:right w:val="nil"/>
                <w:between w:val="nil"/>
              </w:pBdr>
              <w:spacing w:line="288" w:lineRule="auto"/>
              <w:rPr>
                <w:b/>
                <w:sz w:val="26"/>
                <w:szCs w:val="26"/>
              </w:rPr>
            </w:pPr>
            <w:r>
              <w:rPr>
                <w:bCs/>
                <w:sz w:val="26"/>
                <w:szCs w:val="26"/>
              </w:rPr>
              <w:t>15/04/2025</w:t>
            </w:r>
          </w:p>
        </w:tc>
      </w:tr>
    </w:tbl>
    <w:p w14:paraId="6189DEAE" w14:textId="77777777" w:rsidR="00C36084" w:rsidRPr="00BA2086" w:rsidRDefault="00C36084" w:rsidP="00156692">
      <w:pPr>
        <w:spacing w:before="80" w:line="288" w:lineRule="auto"/>
        <w:ind w:firstLine="360"/>
        <w:outlineLvl w:val="3"/>
        <w:rPr>
          <w:b/>
          <w:sz w:val="26"/>
          <w:szCs w:val="26"/>
        </w:rPr>
      </w:pPr>
      <w:r w:rsidRPr="00BA2086">
        <w:rPr>
          <w:b/>
          <w:sz w:val="26"/>
          <w:szCs w:val="26"/>
        </w:rPr>
        <w:t>4.3.2 Chức năng đăng ký</w:t>
      </w:r>
    </w:p>
    <w:p w14:paraId="3BE8A589" w14:textId="64144689" w:rsidR="00966582" w:rsidRDefault="00966582" w:rsidP="001930B6">
      <w:pPr>
        <w:pStyle w:val="Caption"/>
        <w:spacing w:before="240" w:after="0"/>
      </w:pPr>
      <w:bookmarkStart w:id="193" w:name="_Toc194359852"/>
      <w:bookmarkStart w:id="194" w:name="_Toc196289032"/>
      <w:r>
        <w:t xml:space="preserve">Bảng </w:t>
      </w:r>
      <w:fldSimple w:instr=" SEQ Bảng \* ARABIC ">
        <w:r w:rsidR="00CF71CE">
          <w:rPr>
            <w:noProof/>
          </w:rPr>
          <w:t>25</w:t>
        </w:r>
      </w:fldSimple>
      <w:r w:rsidR="00D924BE">
        <w:t>.</w:t>
      </w:r>
      <w:r w:rsidRPr="00BA2086">
        <w:t xml:space="preserve"> </w:t>
      </w:r>
      <w:r w:rsidRPr="00BA2086">
        <w:rPr>
          <w:bCs/>
        </w:rPr>
        <w:t>Test case kiểm thử chức năng đăng ký</w:t>
      </w:r>
      <w:bookmarkEnd w:id="193"/>
      <w:bookmarkEnd w:id="194"/>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490"/>
      </w:tblGrid>
      <w:tr w:rsidR="00C36084" w:rsidRPr="00BA2086" w14:paraId="679DD206" w14:textId="77777777" w:rsidTr="004A0605">
        <w:tc>
          <w:tcPr>
            <w:tcW w:w="800" w:type="dxa"/>
            <w:shd w:val="clear" w:color="auto" w:fill="auto"/>
            <w:tcMar>
              <w:top w:w="100" w:type="dxa"/>
              <w:left w:w="100" w:type="dxa"/>
              <w:bottom w:w="100" w:type="dxa"/>
              <w:right w:w="100" w:type="dxa"/>
            </w:tcMar>
          </w:tcPr>
          <w:p w14:paraId="43549F8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2079D4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7CC7830D"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0CFB959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2AA786A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77E637C4"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90" w:type="dxa"/>
            <w:shd w:val="clear" w:color="auto" w:fill="auto"/>
            <w:tcMar>
              <w:top w:w="100" w:type="dxa"/>
              <w:left w:w="100" w:type="dxa"/>
              <w:bottom w:w="100" w:type="dxa"/>
              <w:right w:w="100" w:type="dxa"/>
            </w:tcMar>
          </w:tcPr>
          <w:p w14:paraId="55F65EC0"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19B0CF29" w14:textId="77777777" w:rsidTr="004A0605">
        <w:tc>
          <w:tcPr>
            <w:tcW w:w="800" w:type="dxa"/>
            <w:shd w:val="clear" w:color="auto" w:fill="auto"/>
            <w:tcMar>
              <w:top w:w="100" w:type="dxa"/>
              <w:left w:w="100" w:type="dxa"/>
              <w:bottom w:w="100" w:type="dxa"/>
              <w:right w:w="100" w:type="dxa"/>
            </w:tcMar>
          </w:tcPr>
          <w:p w14:paraId="2C8F2E10"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0BE6D549" w14:textId="77777777" w:rsidR="00C36084" w:rsidRPr="00BA2086" w:rsidRDefault="00C36084" w:rsidP="00BD5127">
            <w:pPr>
              <w:widowControl w:val="0"/>
              <w:spacing w:line="288" w:lineRule="auto"/>
              <w:rPr>
                <w:sz w:val="26"/>
                <w:szCs w:val="26"/>
              </w:rPr>
            </w:pPr>
            <w:r w:rsidRPr="00BA2086">
              <w:rPr>
                <w:sz w:val="26"/>
                <w:szCs w:val="26"/>
              </w:rPr>
              <w:t>Đăng ký với email đã tồn tại</w:t>
            </w:r>
          </w:p>
        </w:tc>
        <w:tc>
          <w:tcPr>
            <w:tcW w:w="1796" w:type="dxa"/>
            <w:shd w:val="clear" w:color="auto" w:fill="auto"/>
            <w:tcMar>
              <w:top w:w="100" w:type="dxa"/>
              <w:left w:w="100" w:type="dxa"/>
              <w:bottom w:w="100" w:type="dxa"/>
              <w:right w:w="100" w:type="dxa"/>
            </w:tcMar>
          </w:tcPr>
          <w:p w14:paraId="31911136"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254E073B"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3D782844" w14:textId="77777777" w:rsidR="00C36084" w:rsidRPr="00BA2086" w:rsidRDefault="00C36084" w:rsidP="00BD5127">
            <w:pPr>
              <w:widowControl w:val="0"/>
              <w:spacing w:line="288" w:lineRule="auto"/>
              <w:rPr>
                <w:sz w:val="26"/>
                <w:szCs w:val="26"/>
              </w:rPr>
            </w:pPr>
            <w:r w:rsidRPr="00BA2086">
              <w:rPr>
                <w:sz w:val="26"/>
                <w:szCs w:val="26"/>
              </w:rPr>
              <w:t>+ Name</w:t>
            </w:r>
          </w:p>
          <w:p w14:paraId="45AD9DA2" w14:textId="77777777" w:rsidR="00C36084" w:rsidRPr="00BA2086" w:rsidRDefault="00C36084" w:rsidP="00BD5127">
            <w:pPr>
              <w:widowControl w:val="0"/>
              <w:spacing w:line="288" w:lineRule="auto"/>
              <w:rPr>
                <w:sz w:val="26"/>
                <w:szCs w:val="26"/>
              </w:rPr>
            </w:pPr>
            <w:r w:rsidRPr="00BA2086">
              <w:rPr>
                <w:sz w:val="26"/>
                <w:szCs w:val="26"/>
              </w:rPr>
              <w:t>+ Phone</w:t>
            </w:r>
          </w:p>
          <w:p w14:paraId="30851D07" w14:textId="77777777" w:rsidR="00C36084" w:rsidRPr="00BA2086" w:rsidRDefault="00C36084" w:rsidP="00BD5127">
            <w:pPr>
              <w:widowControl w:val="0"/>
              <w:spacing w:line="288" w:lineRule="auto"/>
              <w:rPr>
                <w:sz w:val="26"/>
                <w:szCs w:val="26"/>
              </w:rPr>
            </w:pPr>
            <w:r w:rsidRPr="00BA2086">
              <w:rPr>
                <w:sz w:val="26"/>
                <w:szCs w:val="26"/>
              </w:rPr>
              <w:t>+ Address</w:t>
            </w:r>
          </w:p>
          <w:p w14:paraId="7DB772D3" w14:textId="77777777" w:rsidR="00C36084" w:rsidRPr="00BA2086" w:rsidRDefault="00C36084" w:rsidP="00BD5127">
            <w:pPr>
              <w:widowControl w:val="0"/>
              <w:spacing w:line="288" w:lineRule="auto"/>
              <w:rPr>
                <w:sz w:val="26"/>
                <w:szCs w:val="26"/>
              </w:rPr>
            </w:pPr>
            <w:r w:rsidRPr="00BA2086">
              <w:rPr>
                <w:sz w:val="26"/>
                <w:szCs w:val="26"/>
              </w:rPr>
              <w:t>+ Email address (đã tồn tại)</w:t>
            </w:r>
          </w:p>
          <w:p w14:paraId="01BD0E54" w14:textId="77777777" w:rsidR="00C36084" w:rsidRPr="00BA2086" w:rsidRDefault="00C36084" w:rsidP="00BD5127">
            <w:pPr>
              <w:widowControl w:val="0"/>
              <w:spacing w:line="288" w:lineRule="auto"/>
              <w:rPr>
                <w:sz w:val="26"/>
                <w:szCs w:val="26"/>
              </w:rPr>
            </w:pPr>
            <w:r w:rsidRPr="00BA2086">
              <w:rPr>
                <w:sz w:val="26"/>
                <w:szCs w:val="26"/>
              </w:rPr>
              <w:t>+ Password</w:t>
            </w:r>
          </w:p>
          <w:p w14:paraId="4CDB61CA"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174361D9" w14:textId="77777777" w:rsidR="00C36084" w:rsidRPr="00BA2086" w:rsidRDefault="00C36084" w:rsidP="00BD5127">
            <w:pPr>
              <w:widowControl w:val="0"/>
              <w:spacing w:line="288" w:lineRule="auto"/>
              <w:rPr>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0F0D75B0" w14:textId="77777777" w:rsidR="00C36084" w:rsidRPr="00BA2086" w:rsidRDefault="00C36084" w:rsidP="00BD5127">
            <w:pPr>
              <w:widowControl w:val="0"/>
              <w:spacing w:line="288" w:lineRule="auto"/>
              <w:rPr>
                <w:b/>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126888BA"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4F520C5B" w14:textId="046C7615"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1BAD95E5" w14:textId="77777777" w:rsidTr="004A0605">
        <w:tc>
          <w:tcPr>
            <w:tcW w:w="800" w:type="dxa"/>
            <w:shd w:val="clear" w:color="auto" w:fill="auto"/>
            <w:tcMar>
              <w:top w:w="100" w:type="dxa"/>
              <w:left w:w="100" w:type="dxa"/>
              <w:bottom w:w="100" w:type="dxa"/>
              <w:right w:w="100" w:type="dxa"/>
            </w:tcMar>
          </w:tcPr>
          <w:p w14:paraId="2F08120A"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3A8E1AC"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796" w:type="dxa"/>
            <w:shd w:val="clear" w:color="auto" w:fill="auto"/>
            <w:tcMar>
              <w:top w:w="100" w:type="dxa"/>
              <w:left w:w="100" w:type="dxa"/>
              <w:bottom w:w="100" w:type="dxa"/>
              <w:right w:w="100" w:type="dxa"/>
            </w:tcMar>
          </w:tcPr>
          <w:p w14:paraId="60E66DB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030C8E82"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13C3B01A" w14:textId="77777777" w:rsidR="00C36084" w:rsidRPr="00BA2086" w:rsidRDefault="00C36084" w:rsidP="00BD5127">
            <w:pPr>
              <w:widowControl w:val="0"/>
              <w:spacing w:line="288" w:lineRule="auto"/>
              <w:rPr>
                <w:sz w:val="26"/>
                <w:szCs w:val="26"/>
              </w:rPr>
            </w:pPr>
            <w:r w:rsidRPr="00BA2086">
              <w:rPr>
                <w:sz w:val="26"/>
                <w:szCs w:val="26"/>
              </w:rPr>
              <w:t>+ Name</w:t>
            </w:r>
          </w:p>
          <w:p w14:paraId="554782A1" w14:textId="77777777" w:rsidR="00C36084" w:rsidRPr="00BA2086" w:rsidRDefault="00C36084" w:rsidP="00BD5127">
            <w:pPr>
              <w:widowControl w:val="0"/>
              <w:spacing w:line="288" w:lineRule="auto"/>
              <w:rPr>
                <w:sz w:val="26"/>
                <w:szCs w:val="26"/>
              </w:rPr>
            </w:pPr>
            <w:r w:rsidRPr="00BA2086">
              <w:rPr>
                <w:sz w:val="26"/>
                <w:szCs w:val="26"/>
              </w:rPr>
              <w:t>+ Phone</w:t>
            </w:r>
          </w:p>
          <w:p w14:paraId="336B3946" w14:textId="77777777" w:rsidR="00C36084" w:rsidRPr="00BA2086" w:rsidRDefault="00C36084" w:rsidP="00BD5127">
            <w:pPr>
              <w:widowControl w:val="0"/>
              <w:spacing w:line="288" w:lineRule="auto"/>
              <w:rPr>
                <w:sz w:val="26"/>
                <w:szCs w:val="26"/>
              </w:rPr>
            </w:pPr>
            <w:r w:rsidRPr="00BA2086">
              <w:rPr>
                <w:sz w:val="26"/>
                <w:szCs w:val="26"/>
              </w:rPr>
              <w:t>+ Address</w:t>
            </w:r>
          </w:p>
          <w:p w14:paraId="338103A7" w14:textId="77777777" w:rsidR="00C36084" w:rsidRPr="00BA2086" w:rsidRDefault="00C36084" w:rsidP="00BD5127">
            <w:pPr>
              <w:widowControl w:val="0"/>
              <w:spacing w:line="288" w:lineRule="auto"/>
              <w:rPr>
                <w:sz w:val="26"/>
                <w:szCs w:val="26"/>
              </w:rPr>
            </w:pPr>
            <w:r w:rsidRPr="00BA2086">
              <w:rPr>
                <w:sz w:val="26"/>
                <w:szCs w:val="26"/>
              </w:rPr>
              <w:t>+ Email address</w:t>
            </w:r>
          </w:p>
          <w:p w14:paraId="7775F39C" w14:textId="77777777" w:rsidR="00C36084" w:rsidRPr="00BA2086" w:rsidRDefault="00C36084" w:rsidP="00BD5127">
            <w:pPr>
              <w:widowControl w:val="0"/>
              <w:spacing w:line="288" w:lineRule="auto"/>
              <w:rPr>
                <w:sz w:val="26"/>
                <w:szCs w:val="26"/>
              </w:rPr>
            </w:pPr>
            <w:r w:rsidRPr="00BA2086">
              <w:rPr>
                <w:sz w:val="26"/>
                <w:szCs w:val="26"/>
              </w:rPr>
              <w:t>+ Password</w:t>
            </w:r>
          </w:p>
          <w:p w14:paraId="030F8EA1" w14:textId="77777777" w:rsidR="00C36084" w:rsidRPr="00BA2086" w:rsidRDefault="00C36084" w:rsidP="00BD5127">
            <w:pPr>
              <w:widowControl w:val="0"/>
              <w:spacing w:line="288" w:lineRule="auto"/>
              <w:rPr>
                <w:b/>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06DF59C9"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41841657" w14:textId="77777777" w:rsidR="00C36084" w:rsidRPr="00BA2086" w:rsidRDefault="00C36084" w:rsidP="00BD5127">
            <w:pPr>
              <w:widowControl w:val="0"/>
              <w:spacing w:line="288" w:lineRule="auto"/>
              <w:rPr>
                <w:b/>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0359D96C"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28F6B5EA" w14:textId="5D753954" w:rsidR="00C36084" w:rsidRPr="00BA2086" w:rsidRDefault="00A55274" w:rsidP="00BD5127">
            <w:pPr>
              <w:widowControl w:val="0"/>
              <w:spacing w:line="288" w:lineRule="auto"/>
              <w:rPr>
                <w:b/>
                <w:sz w:val="26"/>
                <w:szCs w:val="26"/>
              </w:rPr>
            </w:pPr>
            <w:r>
              <w:rPr>
                <w:bCs/>
                <w:sz w:val="26"/>
                <w:szCs w:val="26"/>
              </w:rPr>
              <w:t>15/04/2025</w:t>
            </w:r>
          </w:p>
        </w:tc>
      </w:tr>
    </w:tbl>
    <w:p w14:paraId="53DBF415" w14:textId="77777777" w:rsidR="00AA50E7" w:rsidRDefault="00AA50E7" w:rsidP="00AA50E7"/>
    <w:p w14:paraId="2C769CA8" w14:textId="77777777" w:rsidR="00AA50E7" w:rsidRDefault="00AA50E7" w:rsidP="00AA50E7"/>
    <w:p w14:paraId="1DED7CB8" w14:textId="77777777" w:rsidR="00F23442" w:rsidRDefault="00F23442" w:rsidP="00AA50E7"/>
    <w:p w14:paraId="6D5C3B65" w14:textId="5EBB55EB" w:rsidR="00C36084" w:rsidRPr="00BA2086" w:rsidRDefault="00C36084" w:rsidP="00C36084">
      <w:pPr>
        <w:spacing w:line="288" w:lineRule="auto"/>
        <w:ind w:firstLine="360"/>
        <w:outlineLvl w:val="3"/>
        <w:rPr>
          <w:b/>
          <w:sz w:val="26"/>
          <w:szCs w:val="26"/>
        </w:rPr>
      </w:pPr>
      <w:r w:rsidRPr="00BA2086">
        <w:rPr>
          <w:b/>
          <w:sz w:val="26"/>
          <w:szCs w:val="26"/>
        </w:rPr>
        <w:t>4.3.3 Chức năng đổi mật khẩu</w:t>
      </w:r>
    </w:p>
    <w:p w14:paraId="183BCC5F" w14:textId="5AF899EC" w:rsidR="00966582" w:rsidRDefault="00966582" w:rsidP="001930B6">
      <w:pPr>
        <w:pStyle w:val="Caption"/>
        <w:spacing w:before="240" w:after="0"/>
      </w:pPr>
      <w:bookmarkStart w:id="195" w:name="_Toc194359853"/>
      <w:bookmarkStart w:id="196" w:name="_Toc196289033"/>
      <w:r>
        <w:t xml:space="preserve">Bảng </w:t>
      </w:r>
      <w:fldSimple w:instr=" SEQ Bảng \* ARABIC ">
        <w:r w:rsidR="00CF71CE">
          <w:rPr>
            <w:noProof/>
          </w:rPr>
          <w:t>26</w:t>
        </w:r>
      </w:fldSimple>
      <w:r w:rsidR="00D924BE">
        <w:t>.</w:t>
      </w:r>
      <w:r w:rsidR="008302A7" w:rsidRPr="00BA2086">
        <w:t xml:space="preserve"> </w:t>
      </w:r>
      <w:r w:rsidR="008302A7" w:rsidRPr="00BA2086">
        <w:rPr>
          <w:bCs/>
        </w:rPr>
        <w:t>Test case kiểm thử chức năng đổi mật khẩu</w:t>
      </w:r>
      <w:bookmarkEnd w:id="195"/>
      <w:bookmarkEnd w:id="196"/>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5B16A2C9" w14:textId="77777777" w:rsidTr="00BD5127">
        <w:tc>
          <w:tcPr>
            <w:tcW w:w="800" w:type="dxa"/>
            <w:shd w:val="clear" w:color="auto" w:fill="auto"/>
            <w:tcMar>
              <w:top w:w="100" w:type="dxa"/>
              <w:left w:w="100" w:type="dxa"/>
              <w:bottom w:w="100" w:type="dxa"/>
              <w:right w:w="100" w:type="dxa"/>
            </w:tcMar>
          </w:tcPr>
          <w:p w14:paraId="1856536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42CB6ABE"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0CAD551"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5066332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BC652B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0260ED23"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5B760E7C"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0586A53" w14:textId="77777777" w:rsidTr="00BD5127">
        <w:tc>
          <w:tcPr>
            <w:tcW w:w="800" w:type="dxa"/>
            <w:shd w:val="clear" w:color="auto" w:fill="auto"/>
            <w:tcMar>
              <w:top w:w="100" w:type="dxa"/>
              <w:left w:w="100" w:type="dxa"/>
              <w:bottom w:w="100" w:type="dxa"/>
              <w:right w:w="100" w:type="dxa"/>
            </w:tcMar>
          </w:tcPr>
          <w:p w14:paraId="0E6FCD8B"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722CFCC6" w14:textId="77777777" w:rsidR="00C36084" w:rsidRPr="00BA2086" w:rsidRDefault="00C36084" w:rsidP="00BD5127">
            <w:pPr>
              <w:widowControl w:val="0"/>
              <w:spacing w:line="288" w:lineRule="auto"/>
              <w:rPr>
                <w:sz w:val="26"/>
                <w:szCs w:val="26"/>
              </w:rPr>
            </w:pPr>
            <w:r w:rsidRPr="00BA2086">
              <w:rPr>
                <w:sz w:val="26"/>
                <w:szCs w:val="26"/>
              </w:rPr>
              <w:t>Đổi mật</w:t>
            </w:r>
          </w:p>
          <w:p w14:paraId="42EA295F" w14:textId="77777777" w:rsidR="00C36084" w:rsidRPr="00BA2086" w:rsidRDefault="00C36084" w:rsidP="00BD5127">
            <w:pPr>
              <w:widowControl w:val="0"/>
              <w:spacing w:line="288" w:lineRule="auto"/>
              <w:rPr>
                <w:sz w:val="26"/>
                <w:szCs w:val="26"/>
              </w:rPr>
            </w:pPr>
            <w:r w:rsidRPr="00BA2086">
              <w:rPr>
                <w:sz w:val="26"/>
                <w:szCs w:val="26"/>
              </w:rPr>
              <w:t>khẩu</w:t>
            </w:r>
          </w:p>
          <w:p w14:paraId="2C41FBA7" w14:textId="77777777" w:rsidR="00C36084" w:rsidRPr="00BA2086" w:rsidRDefault="00C36084" w:rsidP="00BD5127">
            <w:pPr>
              <w:widowControl w:val="0"/>
              <w:spacing w:line="288" w:lineRule="auto"/>
              <w:rPr>
                <w:sz w:val="26"/>
                <w:szCs w:val="26"/>
              </w:rPr>
            </w:pPr>
            <w:r w:rsidRPr="00BA2086">
              <w:rPr>
                <w:sz w:val="26"/>
                <w:szCs w:val="26"/>
              </w:rPr>
              <w:t>với mật</w:t>
            </w:r>
          </w:p>
          <w:p w14:paraId="7A5FFCD9" w14:textId="77777777" w:rsidR="00C36084" w:rsidRPr="00BA2086" w:rsidRDefault="00C36084" w:rsidP="00BD5127">
            <w:pPr>
              <w:widowControl w:val="0"/>
              <w:spacing w:line="288" w:lineRule="auto"/>
              <w:rPr>
                <w:sz w:val="26"/>
                <w:szCs w:val="26"/>
              </w:rPr>
            </w:pPr>
            <w:r w:rsidRPr="00BA2086">
              <w:rPr>
                <w:sz w:val="26"/>
                <w:szCs w:val="26"/>
              </w:rPr>
              <w:t>khẩu</w:t>
            </w:r>
          </w:p>
          <w:p w14:paraId="4F74001A" w14:textId="77777777" w:rsidR="00C36084" w:rsidRPr="00BA2086" w:rsidRDefault="00C36084" w:rsidP="00BD5127">
            <w:pPr>
              <w:widowControl w:val="0"/>
              <w:spacing w:line="288" w:lineRule="auto"/>
              <w:rPr>
                <w:sz w:val="26"/>
                <w:szCs w:val="26"/>
              </w:rPr>
            </w:pPr>
            <w:r w:rsidRPr="00BA2086">
              <w:rPr>
                <w:sz w:val="26"/>
                <w:szCs w:val="26"/>
              </w:rPr>
              <w:t>hiện tại</w:t>
            </w:r>
          </w:p>
          <w:p w14:paraId="3034B53F" w14:textId="77777777" w:rsidR="00C36084" w:rsidRPr="00BA2086" w:rsidRDefault="00C36084" w:rsidP="00BD5127">
            <w:pPr>
              <w:widowControl w:val="0"/>
              <w:spacing w:line="288" w:lineRule="auto"/>
              <w:rPr>
                <w:sz w:val="26"/>
                <w:szCs w:val="26"/>
              </w:rPr>
            </w:pPr>
            <w:r w:rsidRPr="00BA2086">
              <w:rPr>
                <w:sz w:val="26"/>
                <w:szCs w:val="26"/>
              </w:rPr>
              <w:t>không</w:t>
            </w:r>
          </w:p>
          <w:p w14:paraId="7119F685" w14:textId="77777777" w:rsidR="00C36084" w:rsidRPr="00BA2086" w:rsidRDefault="00C36084" w:rsidP="00BD5127">
            <w:pPr>
              <w:widowControl w:val="0"/>
              <w:spacing w:line="288" w:lineRule="auto"/>
              <w:rPr>
                <w:sz w:val="26"/>
                <w:szCs w:val="26"/>
              </w:rPr>
            </w:pPr>
            <w:r w:rsidRPr="00BA2086">
              <w:rPr>
                <w:sz w:val="26"/>
                <w:szCs w:val="26"/>
              </w:rPr>
              <w:t>đúng</w:t>
            </w:r>
          </w:p>
        </w:tc>
        <w:tc>
          <w:tcPr>
            <w:tcW w:w="1796" w:type="dxa"/>
            <w:shd w:val="clear" w:color="auto" w:fill="auto"/>
            <w:tcMar>
              <w:top w:w="100" w:type="dxa"/>
              <w:left w:w="100" w:type="dxa"/>
              <w:bottom w:w="100" w:type="dxa"/>
              <w:right w:w="100" w:type="dxa"/>
            </w:tcMar>
          </w:tcPr>
          <w:p w14:paraId="0C1334D8"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57DF04EE"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21CCFCB9"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50080C03"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 (không đúng)</w:t>
            </w:r>
          </w:p>
          <w:p w14:paraId="5FC1C1E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2737B912"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1FC3A356" w14:textId="77777777" w:rsidR="00C36084" w:rsidRPr="00BA2086" w:rsidRDefault="00C36084" w:rsidP="00BD5127">
            <w:pPr>
              <w:widowControl w:val="0"/>
              <w:spacing w:line="288" w:lineRule="auto"/>
              <w:rPr>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2F5DCBC5" w14:textId="77777777" w:rsidR="00C36084" w:rsidRPr="00BA2086" w:rsidRDefault="00C36084" w:rsidP="00BD5127">
            <w:pPr>
              <w:widowControl w:val="0"/>
              <w:spacing w:line="288" w:lineRule="auto"/>
              <w:rPr>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3C5F20E1" w14:textId="77777777" w:rsidR="00C36084" w:rsidRPr="00BA2086" w:rsidRDefault="00C36084" w:rsidP="00BD5127">
            <w:pPr>
              <w:widowControl w:val="0"/>
              <w:spacing w:line="288" w:lineRule="auto"/>
              <w:rPr>
                <w:b/>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287D2930"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4A1DAEC" w14:textId="2EA953A0"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569D9870" w14:textId="77777777" w:rsidTr="00BD5127">
        <w:tc>
          <w:tcPr>
            <w:tcW w:w="800" w:type="dxa"/>
            <w:shd w:val="clear" w:color="auto" w:fill="auto"/>
            <w:tcMar>
              <w:top w:w="100" w:type="dxa"/>
              <w:left w:w="100" w:type="dxa"/>
              <w:bottom w:w="100" w:type="dxa"/>
              <w:right w:w="100" w:type="dxa"/>
            </w:tcMar>
          </w:tcPr>
          <w:p w14:paraId="4AF3BC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039E1B34" w14:textId="77777777" w:rsidR="00C36084" w:rsidRPr="00BA2086" w:rsidRDefault="00C36084" w:rsidP="00BD5127">
            <w:pPr>
              <w:widowControl w:val="0"/>
              <w:spacing w:line="288" w:lineRule="auto"/>
              <w:rPr>
                <w:sz w:val="26"/>
                <w:szCs w:val="26"/>
              </w:rPr>
            </w:pPr>
            <w:r w:rsidRPr="00BA2086">
              <w:rPr>
                <w:sz w:val="26"/>
                <w:szCs w:val="26"/>
              </w:rPr>
              <w:t>Đổi mật khẩu thành công</w:t>
            </w:r>
          </w:p>
        </w:tc>
        <w:tc>
          <w:tcPr>
            <w:tcW w:w="1796" w:type="dxa"/>
            <w:shd w:val="clear" w:color="auto" w:fill="auto"/>
            <w:tcMar>
              <w:top w:w="100" w:type="dxa"/>
              <w:left w:w="100" w:type="dxa"/>
              <w:bottom w:w="100" w:type="dxa"/>
              <w:right w:w="100" w:type="dxa"/>
            </w:tcMar>
          </w:tcPr>
          <w:p w14:paraId="6386457F"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31250E67"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75A64328"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066B4926" w14:textId="6ABFA844"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w:t>
            </w:r>
            <w:r w:rsidR="00A14523">
              <w:rPr>
                <w:sz w:val="26"/>
                <w:szCs w:val="26"/>
              </w:rPr>
              <w:t xml:space="preserve"> (Đúng)</w:t>
            </w:r>
          </w:p>
          <w:p w14:paraId="5CE1F4C5"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63780BB8"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0F66901A"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6CB2EB64"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26FD5324"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F6B50A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33015EC6" w14:textId="00D8AA83" w:rsidR="00C36084" w:rsidRPr="00BA2086" w:rsidRDefault="00A55274" w:rsidP="00BD5127">
            <w:pPr>
              <w:widowControl w:val="0"/>
              <w:spacing w:line="288" w:lineRule="auto"/>
              <w:rPr>
                <w:b/>
                <w:sz w:val="26"/>
                <w:szCs w:val="26"/>
              </w:rPr>
            </w:pPr>
            <w:r>
              <w:rPr>
                <w:bCs/>
                <w:sz w:val="26"/>
                <w:szCs w:val="26"/>
              </w:rPr>
              <w:t>15/04/2025</w:t>
            </w:r>
          </w:p>
        </w:tc>
      </w:tr>
    </w:tbl>
    <w:p w14:paraId="76EDD79A" w14:textId="77777777" w:rsidR="00C36084" w:rsidRPr="00BA2086" w:rsidRDefault="00C36084" w:rsidP="00AA50E7">
      <w:pPr>
        <w:spacing w:before="240" w:line="288" w:lineRule="auto"/>
        <w:ind w:firstLine="360"/>
        <w:outlineLvl w:val="3"/>
        <w:rPr>
          <w:b/>
          <w:sz w:val="26"/>
          <w:szCs w:val="26"/>
        </w:rPr>
      </w:pPr>
      <w:r w:rsidRPr="00BA2086">
        <w:rPr>
          <w:b/>
          <w:sz w:val="26"/>
          <w:szCs w:val="26"/>
        </w:rPr>
        <w:t>4.3.4 Chức năng quên mật khẩu</w:t>
      </w:r>
    </w:p>
    <w:p w14:paraId="1D7523C3" w14:textId="2842DF1A" w:rsidR="00C36084" w:rsidRPr="008302A7" w:rsidRDefault="008302A7" w:rsidP="001930B6">
      <w:pPr>
        <w:pStyle w:val="Caption"/>
        <w:keepNext/>
        <w:spacing w:before="240" w:after="0"/>
      </w:pPr>
      <w:bookmarkStart w:id="197" w:name="_Toc184378451"/>
      <w:bookmarkStart w:id="198" w:name="_Toc196289034"/>
      <w:r>
        <w:t xml:space="preserve">Bảng </w:t>
      </w:r>
      <w:fldSimple w:instr=" SEQ Bảng \* ARABIC ">
        <w:r w:rsidR="00CF71CE">
          <w:rPr>
            <w:noProof/>
          </w:rPr>
          <w:t>27</w:t>
        </w:r>
      </w:fldSimple>
      <w:r w:rsidR="00D924BE">
        <w:t>.</w:t>
      </w:r>
      <w:r w:rsidRPr="00BA2086">
        <w:t xml:space="preserve"> </w:t>
      </w:r>
      <w:r w:rsidRPr="00BA2086">
        <w:rPr>
          <w:bCs/>
        </w:rPr>
        <w:t>Test case kiểm thử chức năng quên mật khẩu</w:t>
      </w:r>
      <w:bookmarkEnd w:id="197"/>
      <w:bookmarkEnd w:id="198"/>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2D466E38" w14:textId="77777777" w:rsidTr="00BD5127">
        <w:tc>
          <w:tcPr>
            <w:tcW w:w="800" w:type="dxa"/>
            <w:shd w:val="clear" w:color="auto" w:fill="auto"/>
            <w:tcMar>
              <w:top w:w="100" w:type="dxa"/>
              <w:left w:w="100" w:type="dxa"/>
              <w:bottom w:w="100" w:type="dxa"/>
              <w:right w:w="100" w:type="dxa"/>
            </w:tcMar>
          </w:tcPr>
          <w:p w14:paraId="31E9AA3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6C33A033"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395A26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8486E9"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6D3880A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2BAC184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042C29A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62A0888" w14:textId="77777777" w:rsidTr="00BD5127">
        <w:tc>
          <w:tcPr>
            <w:tcW w:w="800" w:type="dxa"/>
            <w:shd w:val="clear" w:color="auto" w:fill="auto"/>
            <w:tcMar>
              <w:top w:w="100" w:type="dxa"/>
              <w:left w:w="100" w:type="dxa"/>
              <w:bottom w:w="100" w:type="dxa"/>
              <w:right w:w="100" w:type="dxa"/>
            </w:tcMar>
          </w:tcPr>
          <w:p w14:paraId="01FF1491"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31C4B753" w14:textId="77777777" w:rsidR="00C36084" w:rsidRPr="00BA2086" w:rsidRDefault="00C36084" w:rsidP="00BD5127">
            <w:pPr>
              <w:widowControl w:val="0"/>
              <w:spacing w:line="288" w:lineRule="auto"/>
              <w:rPr>
                <w:sz w:val="26"/>
                <w:szCs w:val="26"/>
              </w:rPr>
            </w:pPr>
            <w:r w:rsidRPr="00BA2086">
              <w:rPr>
                <w:sz w:val="26"/>
                <w:szCs w:val="26"/>
              </w:rPr>
              <w:t>Khôi</w:t>
            </w:r>
          </w:p>
          <w:p w14:paraId="62B9AAEB" w14:textId="77777777" w:rsidR="00C36084" w:rsidRPr="00BA2086" w:rsidRDefault="00C36084" w:rsidP="00BD5127">
            <w:pPr>
              <w:widowControl w:val="0"/>
              <w:spacing w:line="288" w:lineRule="auto"/>
              <w:rPr>
                <w:sz w:val="26"/>
                <w:szCs w:val="26"/>
              </w:rPr>
            </w:pPr>
            <w:r w:rsidRPr="00BA2086">
              <w:rPr>
                <w:sz w:val="26"/>
                <w:szCs w:val="26"/>
              </w:rPr>
              <w:t>phục</w:t>
            </w:r>
          </w:p>
          <w:p w14:paraId="07DED9F5" w14:textId="77777777" w:rsidR="00C36084" w:rsidRPr="00BA2086" w:rsidRDefault="00C36084" w:rsidP="00BD5127">
            <w:pPr>
              <w:widowControl w:val="0"/>
              <w:spacing w:line="288" w:lineRule="auto"/>
              <w:rPr>
                <w:sz w:val="26"/>
                <w:szCs w:val="26"/>
              </w:rPr>
            </w:pPr>
            <w:r w:rsidRPr="00BA2086">
              <w:rPr>
                <w:sz w:val="26"/>
                <w:szCs w:val="26"/>
              </w:rPr>
              <w:t>mật</w:t>
            </w:r>
          </w:p>
          <w:p w14:paraId="0B5C44A7" w14:textId="77777777" w:rsidR="00C36084" w:rsidRPr="00BA2086" w:rsidRDefault="00C36084" w:rsidP="00BD5127">
            <w:pPr>
              <w:widowControl w:val="0"/>
              <w:spacing w:line="288" w:lineRule="auto"/>
              <w:rPr>
                <w:sz w:val="26"/>
                <w:szCs w:val="26"/>
              </w:rPr>
            </w:pPr>
            <w:r w:rsidRPr="00BA2086">
              <w:rPr>
                <w:sz w:val="26"/>
                <w:szCs w:val="26"/>
              </w:rPr>
              <w:t>khẩu</w:t>
            </w:r>
          </w:p>
          <w:p w14:paraId="6DC27A6E" w14:textId="77777777" w:rsidR="00C36084" w:rsidRPr="00BA2086" w:rsidRDefault="00C36084" w:rsidP="00BD5127">
            <w:pPr>
              <w:widowControl w:val="0"/>
              <w:spacing w:line="288" w:lineRule="auto"/>
              <w:rPr>
                <w:sz w:val="26"/>
                <w:szCs w:val="26"/>
              </w:rPr>
            </w:pPr>
            <w:r w:rsidRPr="00BA2086">
              <w:rPr>
                <w:sz w:val="26"/>
                <w:szCs w:val="26"/>
              </w:rPr>
              <w:t>với</w:t>
            </w:r>
          </w:p>
          <w:p w14:paraId="58DFBDE7" w14:textId="77777777" w:rsidR="00C36084" w:rsidRPr="00BA2086" w:rsidRDefault="00C36084" w:rsidP="00BD5127">
            <w:pPr>
              <w:widowControl w:val="0"/>
              <w:spacing w:line="288" w:lineRule="auto"/>
              <w:rPr>
                <w:sz w:val="26"/>
                <w:szCs w:val="26"/>
              </w:rPr>
            </w:pPr>
            <w:r w:rsidRPr="00BA2086">
              <w:rPr>
                <w:sz w:val="26"/>
                <w:szCs w:val="26"/>
              </w:rPr>
              <w:t>email</w:t>
            </w:r>
          </w:p>
          <w:p w14:paraId="1A852F25" w14:textId="77777777" w:rsidR="00C36084" w:rsidRPr="00BA2086" w:rsidRDefault="00C36084" w:rsidP="00BD5127">
            <w:pPr>
              <w:widowControl w:val="0"/>
              <w:spacing w:line="288" w:lineRule="auto"/>
              <w:rPr>
                <w:sz w:val="26"/>
                <w:szCs w:val="26"/>
              </w:rPr>
            </w:pPr>
            <w:r w:rsidRPr="00BA2086">
              <w:rPr>
                <w:sz w:val="26"/>
                <w:szCs w:val="26"/>
              </w:rPr>
              <w:t>không</w:t>
            </w:r>
          </w:p>
          <w:p w14:paraId="026E6B52" w14:textId="77777777" w:rsidR="00C36084" w:rsidRPr="00BA2086" w:rsidRDefault="00C36084" w:rsidP="00BD5127">
            <w:pPr>
              <w:widowControl w:val="0"/>
              <w:spacing w:line="288" w:lineRule="auto"/>
              <w:rPr>
                <w:sz w:val="26"/>
                <w:szCs w:val="26"/>
              </w:rPr>
            </w:pPr>
            <w:r w:rsidRPr="00BA2086">
              <w:rPr>
                <w:sz w:val="26"/>
                <w:szCs w:val="26"/>
              </w:rPr>
              <w:t>tồn tại</w:t>
            </w:r>
          </w:p>
        </w:tc>
        <w:tc>
          <w:tcPr>
            <w:tcW w:w="1796" w:type="dxa"/>
            <w:shd w:val="clear" w:color="auto" w:fill="auto"/>
            <w:tcMar>
              <w:top w:w="100" w:type="dxa"/>
              <w:left w:w="100" w:type="dxa"/>
              <w:bottom w:w="100" w:type="dxa"/>
              <w:right w:w="100" w:type="dxa"/>
            </w:tcMar>
          </w:tcPr>
          <w:p w14:paraId="6117EA33"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6D809652"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7913B8ED" w14:textId="77777777" w:rsidR="00C36084" w:rsidRPr="00BA2086" w:rsidRDefault="00C36084" w:rsidP="00BD5127">
            <w:pPr>
              <w:widowControl w:val="0"/>
              <w:spacing w:line="288" w:lineRule="auto"/>
              <w:rPr>
                <w:sz w:val="26"/>
                <w:szCs w:val="26"/>
              </w:rPr>
            </w:pPr>
            <w:r w:rsidRPr="00BA2086">
              <w:rPr>
                <w:sz w:val="26"/>
                <w:szCs w:val="26"/>
              </w:rPr>
              <w:t>+ Nhập email (không tồn tại)</w:t>
            </w:r>
          </w:p>
          <w:p w14:paraId="04AA6718" w14:textId="3F8EE720" w:rsidR="00C36084" w:rsidRPr="00BA2086" w:rsidRDefault="00C36084" w:rsidP="00BD5127">
            <w:pPr>
              <w:widowControl w:val="0"/>
              <w:spacing w:line="288" w:lineRule="auto"/>
              <w:rPr>
                <w:sz w:val="26"/>
                <w:szCs w:val="26"/>
              </w:rPr>
            </w:pPr>
            <w:r w:rsidRPr="00BA2086">
              <w:rPr>
                <w:sz w:val="26"/>
                <w:szCs w:val="26"/>
              </w:rPr>
              <w:t>+ Nhập số điện thoại</w:t>
            </w:r>
            <w:r w:rsidR="00A14523">
              <w:rPr>
                <w:sz w:val="26"/>
                <w:szCs w:val="26"/>
              </w:rPr>
              <w:t xml:space="preserve"> (tồn tại)</w:t>
            </w:r>
          </w:p>
          <w:p w14:paraId="1841B519" w14:textId="77777777" w:rsidR="00C36084" w:rsidRPr="00BA2086" w:rsidRDefault="00C36084" w:rsidP="00BD5127">
            <w:pPr>
              <w:widowControl w:val="0"/>
              <w:spacing w:line="288" w:lineRule="auto"/>
              <w:rPr>
                <w:b/>
                <w:sz w:val="26"/>
                <w:szCs w:val="26"/>
              </w:rPr>
            </w:pPr>
            <w:r w:rsidRPr="00BA2086">
              <w:rPr>
                <w:b/>
                <w:sz w:val="26"/>
                <w:szCs w:val="26"/>
              </w:rPr>
              <w:t>Bước 3:</w:t>
            </w:r>
          </w:p>
          <w:p w14:paraId="2BCD4E75"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7E47B83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207219E7"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54586E2F" w14:textId="77777777" w:rsidR="00C36084" w:rsidRPr="00BA2086" w:rsidRDefault="00C36084" w:rsidP="00BD5127">
            <w:pPr>
              <w:widowControl w:val="0"/>
              <w:spacing w:line="288" w:lineRule="auto"/>
              <w:rPr>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5F87F4E9" w14:textId="77777777" w:rsidR="00C36084" w:rsidRPr="00BA2086" w:rsidRDefault="00C36084" w:rsidP="00BD5127">
            <w:pPr>
              <w:widowControl w:val="0"/>
              <w:spacing w:line="288" w:lineRule="auto"/>
              <w:rPr>
                <w:b/>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7DCB87C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0425B8AA" w14:textId="358D958F"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7DAD9700" w14:textId="77777777" w:rsidTr="00BD5127">
        <w:tc>
          <w:tcPr>
            <w:tcW w:w="800" w:type="dxa"/>
            <w:shd w:val="clear" w:color="auto" w:fill="auto"/>
            <w:tcMar>
              <w:top w:w="100" w:type="dxa"/>
              <w:left w:w="100" w:type="dxa"/>
              <w:bottom w:w="100" w:type="dxa"/>
              <w:right w:w="100" w:type="dxa"/>
            </w:tcMar>
          </w:tcPr>
          <w:p w14:paraId="05961A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A8E282C" w14:textId="77777777" w:rsidR="00C36084" w:rsidRPr="00BA2086" w:rsidRDefault="00C36084" w:rsidP="00BD5127">
            <w:pPr>
              <w:widowControl w:val="0"/>
              <w:spacing w:line="288" w:lineRule="auto"/>
              <w:rPr>
                <w:sz w:val="26"/>
                <w:szCs w:val="26"/>
              </w:rPr>
            </w:pPr>
            <w:r w:rsidRPr="00BA2086">
              <w:rPr>
                <w:sz w:val="26"/>
                <w:szCs w:val="26"/>
              </w:rPr>
              <w:t>Khôi</w:t>
            </w:r>
          </w:p>
          <w:p w14:paraId="6AA7FEB1" w14:textId="77777777" w:rsidR="00C36084" w:rsidRPr="00BA2086" w:rsidRDefault="00C36084" w:rsidP="00BD5127">
            <w:pPr>
              <w:widowControl w:val="0"/>
              <w:spacing w:line="288" w:lineRule="auto"/>
              <w:rPr>
                <w:sz w:val="26"/>
                <w:szCs w:val="26"/>
              </w:rPr>
            </w:pPr>
            <w:r w:rsidRPr="00BA2086">
              <w:rPr>
                <w:sz w:val="26"/>
                <w:szCs w:val="26"/>
              </w:rPr>
              <w:t>phục</w:t>
            </w:r>
          </w:p>
          <w:p w14:paraId="49E2BCEB" w14:textId="77777777" w:rsidR="00C36084" w:rsidRPr="00BA2086" w:rsidRDefault="00C36084" w:rsidP="00BD5127">
            <w:pPr>
              <w:widowControl w:val="0"/>
              <w:spacing w:line="288" w:lineRule="auto"/>
              <w:rPr>
                <w:sz w:val="26"/>
                <w:szCs w:val="26"/>
              </w:rPr>
            </w:pPr>
            <w:r w:rsidRPr="00BA2086">
              <w:rPr>
                <w:sz w:val="26"/>
                <w:szCs w:val="26"/>
              </w:rPr>
              <w:t>mật</w:t>
            </w:r>
          </w:p>
          <w:p w14:paraId="1A765D70" w14:textId="77777777" w:rsidR="00C36084" w:rsidRPr="00BA2086" w:rsidRDefault="00C36084" w:rsidP="00BD5127">
            <w:pPr>
              <w:widowControl w:val="0"/>
              <w:spacing w:line="288" w:lineRule="auto"/>
              <w:rPr>
                <w:sz w:val="26"/>
                <w:szCs w:val="26"/>
              </w:rPr>
            </w:pPr>
            <w:r w:rsidRPr="00BA2086">
              <w:rPr>
                <w:sz w:val="26"/>
                <w:szCs w:val="26"/>
              </w:rPr>
              <w:t>khẩu</w:t>
            </w:r>
          </w:p>
          <w:p w14:paraId="49EB51E7" w14:textId="77777777" w:rsidR="00C36084" w:rsidRPr="00BA2086" w:rsidRDefault="00C36084" w:rsidP="00BD5127">
            <w:pPr>
              <w:widowControl w:val="0"/>
              <w:spacing w:line="288" w:lineRule="auto"/>
              <w:rPr>
                <w:sz w:val="26"/>
                <w:szCs w:val="26"/>
              </w:rPr>
            </w:pPr>
            <w:r w:rsidRPr="00BA2086">
              <w:rPr>
                <w:sz w:val="26"/>
                <w:szCs w:val="26"/>
              </w:rPr>
              <w:t>thành</w:t>
            </w:r>
          </w:p>
          <w:p w14:paraId="63B1D7F1" w14:textId="77777777" w:rsidR="00C36084" w:rsidRPr="00BA2086" w:rsidRDefault="00C36084" w:rsidP="00BD5127">
            <w:pPr>
              <w:widowControl w:val="0"/>
              <w:spacing w:line="288" w:lineRule="auto"/>
              <w:rPr>
                <w:sz w:val="26"/>
                <w:szCs w:val="26"/>
              </w:rPr>
            </w:pPr>
            <w:r w:rsidRPr="00BA2086">
              <w:rPr>
                <w:sz w:val="26"/>
                <w:szCs w:val="26"/>
              </w:rPr>
              <w:t>công</w:t>
            </w:r>
          </w:p>
        </w:tc>
        <w:tc>
          <w:tcPr>
            <w:tcW w:w="1796" w:type="dxa"/>
            <w:shd w:val="clear" w:color="auto" w:fill="auto"/>
            <w:tcMar>
              <w:top w:w="100" w:type="dxa"/>
              <w:left w:w="100" w:type="dxa"/>
              <w:bottom w:w="100" w:type="dxa"/>
              <w:right w:w="100" w:type="dxa"/>
            </w:tcMar>
          </w:tcPr>
          <w:p w14:paraId="38B62E4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4019A7E4"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334AB0B8" w14:textId="05D431AC" w:rsidR="00C36084" w:rsidRPr="00BA2086" w:rsidRDefault="00C36084" w:rsidP="00BD5127">
            <w:pPr>
              <w:widowControl w:val="0"/>
              <w:spacing w:line="288" w:lineRule="auto"/>
              <w:rPr>
                <w:sz w:val="26"/>
                <w:szCs w:val="26"/>
              </w:rPr>
            </w:pPr>
            <w:r w:rsidRPr="00BA2086">
              <w:rPr>
                <w:sz w:val="26"/>
                <w:szCs w:val="26"/>
              </w:rPr>
              <w:t>+ Nhập email (</w:t>
            </w:r>
            <w:r w:rsidR="00A14523">
              <w:rPr>
                <w:sz w:val="26"/>
                <w:szCs w:val="26"/>
              </w:rPr>
              <w:t>t</w:t>
            </w:r>
            <w:r w:rsidRPr="00BA2086">
              <w:rPr>
                <w:sz w:val="26"/>
                <w:szCs w:val="26"/>
              </w:rPr>
              <w:t>ồn tại)</w:t>
            </w:r>
          </w:p>
          <w:p w14:paraId="536A42FB" w14:textId="4855F0DA" w:rsidR="00C36084" w:rsidRPr="00BA2086" w:rsidRDefault="00C36084" w:rsidP="00BD5127">
            <w:pPr>
              <w:widowControl w:val="0"/>
              <w:spacing w:line="288" w:lineRule="auto"/>
              <w:rPr>
                <w:sz w:val="26"/>
                <w:szCs w:val="26"/>
              </w:rPr>
            </w:pPr>
            <w:r w:rsidRPr="00BA2086">
              <w:rPr>
                <w:sz w:val="26"/>
                <w:szCs w:val="26"/>
              </w:rPr>
              <w:t>+ Nhập số điện thoại</w:t>
            </w:r>
            <w:r w:rsidR="00A14523">
              <w:rPr>
                <w:sz w:val="26"/>
                <w:szCs w:val="26"/>
              </w:rPr>
              <w:t xml:space="preserve"> (tồn tại) </w:t>
            </w:r>
          </w:p>
          <w:p w14:paraId="2E98839B" w14:textId="77777777" w:rsidR="00C36084" w:rsidRPr="00BA2086" w:rsidRDefault="00C36084" w:rsidP="00BD5127">
            <w:pPr>
              <w:widowControl w:val="0"/>
              <w:spacing w:line="288" w:lineRule="auto"/>
              <w:rPr>
                <w:b/>
                <w:sz w:val="26"/>
                <w:szCs w:val="26"/>
              </w:rPr>
            </w:pPr>
            <w:r w:rsidRPr="00BA2086">
              <w:rPr>
                <w:b/>
                <w:sz w:val="26"/>
                <w:szCs w:val="26"/>
              </w:rPr>
              <w:t>Bước 3:</w:t>
            </w:r>
          </w:p>
          <w:p w14:paraId="2BFDA4C8"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3CA74D78"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7953D300" w14:textId="77777777" w:rsidR="00C36084" w:rsidRPr="00BA2086" w:rsidRDefault="00C36084" w:rsidP="00BD5127">
            <w:pPr>
              <w:widowControl w:val="0"/>
              <w:spacing w:line="288" w:lineRule="auto"/>
              <w:rPr>
                <w:b/>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1FD2A21C"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6EA1D06E"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0C5F802" w14:textId="77777777" w:rsidR="00C36084" w:rsidRPr="00BA2086" w:rsidRDefault="00C36084" w:rsidP="00BD5127">
            <w:pPr>
              <w:widowControl w:val="0"/>
              <w:spacing w:line="288" w:lineRule="auto"/>
              <w:rPr>
                <w:sz w:val="26"/>
                <w:szCs w:val="26"/>
              </w:rPr>
            </w:pPr>
            <w:r w:rsidRPr="00BA2086">
              <w:rPr>
                <w:sz w:val="26"/>
                <w:szCs w:val="26"/>
              </w:rPr>
              <w:t>Thàng công</w:t>
            </w:r>
          </w:p>
        </w:tc>
        <w:tc>
          <w:tcPr>
            <w:tcW w:w="1816" w:type="dxa"/>
            <w:shd w:val="clear" w:color="auto" w:fill="auto"/>
            <w:tcMar>
              <w:top w:w="100" w:type="dxa"/>
              <w:left w:w="100" w:type="dxa"/>
              <w:bottom w:w="100" w:type="dxa"/>
              <w:right w:w="100" w:type="dxa"/>
            </w:tcMar>
          </w:tcPr>
          <w:p w14:paraId="55C83BDE" w14:textId="4C1BA61B" w:rsidR="00C36084" w:rsidRPr="00BA2086" w:rsidRDefault="00A55274" w:rsidP="00BD5127">
            <w:pPr>
              <w:widowControl w:val="0"/>
              <w:spacing w:line="288" w:lineRule="auto"/>
              <w:rPr>
                <w:b/>
                <w:sz w:val="26"/>
                <w:szCs w:val="26"/>
              </w:rPr>
            </w:pPr>
            <w:r>
              <w:rPr>
                <w:bCs/>
                <w:sz w:val="26"/>
                <w:szCs w:val="26"/>
              </w:rPr>
              <w:t>15/04/2025</w:t>
            </w:r>
          </w:p>
        </w:tc>
      </w:tr>
    </w:tbl>
    <w:p w14:paraId="5ABF7535" w14:textId="77777777" w:rsidR="00C36084" w:rsidRPr="00BA2086" w:rsidRDefault="00C36084" w:rsidP="00F23442">
      <w:pPr>
        <w:spacing w:line="288" w:lineRule="auto"/>
        <w:ind w:firstLine="426"/>
        <w:outlineLvl w:val="3"/>
        <w:rPr>
          <w:b/>
          <w:sz w:val="26"/>
          <w:szCs w:val="26"/>
        </w:rPr>
      </w:pPr>
      <w:r w:rsidRPr="00BA2086">
        <w:rPr>
          <w:b/>
          <w:sz w:val="26"/>
          <w:szCs w:val="26"/>
        </w:rPr>
        <w:t>4.3.5 Chức năng cập nhật thông tin</w:t>
      </w:r>
    </w:p>
    <w:p w14:paraId="7E0050A9" w14:textId="2B9E0DCC" w:rsidR="00C36084" w:rsidRPr="008302A7" w:rsidRDefault="008302A7" w:rsidP="001930B6">
      <w:pPr>
        <w:pStyle w:val="Caption"/>
        <w:keepNext/>
        <w:spacing w:before="240" w:after="0"/>
      </w:pPr>
      <w:bookmarkStart w:id="199" w:name="_Toc184378452"/>
      <w:bookmarkStart w:id="200" w:name="_Toc196289035"/>
      <w:r>
        <w:t xml:space="preserve">Bảng </w:t>
      </w:r>
      <w:fldSimple w:instr=" SEQ Bảng \* ARABIC ">
        <w:r w:rsidR="00CF71CE">
          <w:rPr>
            <w:noProof/>
          </w:rPr>
          <w:t>28</w:t>
        </w:r>
      </w:fldSimple>
      <w:r w:rsidR="00D924BE">
        <w:t>.</w:t>
      </w:r>
      <w:r w:rsidRPr="00BA2086">
        <w:t xml:space="preserve"> </w:t>
      </w:r>
      <w:r w:rsidRPr="00BA2086">
        <w:rPr>
          <w:bCs/>
        </w:rPr>
        <w:t>Test case kiểm thử chức năng cập nhật thông tin</w:t>
      </w:r>
      <w:bookmarkEnd w:id="199"/>
      <w:bookmarkEnd w:id="200"/>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3A105A35" w14:textId="77777777" w:rsidTr="00BD5127">
        <w:tc>
          <w:tcPr>
            <w:tcW w:w="800" w:type="dxa"/>
            <w:shd w:val="clear" w:color="auto" w:fill="auto"/>
            <w:tcMar>
              <w:top w:w="100" w:type="dxa"/>
              <w:left w:w="100" w:type="dxa"/>
              <w:bottom w:w="100" w:type="dxa"/>
              <w:right w:w="100" w:type="dxa"/>
            </w:tcMar>
          </w:tcPr>
          <w:p w14:paraId="6D235E80"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00ED3F2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289B746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CCB18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3DC4BE1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3FBE23D8"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7C71EF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7B5A6BAC" w14:textId="77777777" w:rsidTr="00BD5127">
        <w:tc>
          <w:tcPr>
            <w:tcW w:w="800" w:type="dxa"/>
            <w:shd w:val="clear" w:color="auto" w:fill="auto"/>
            <w:tcMar>
              <w:top w:w="100" w:type="dxa"/>
              <w:left w:w="100" w:type="dxa"/>
              <w:bottom w:w="100" w:type="dxa"/>
              <w:right w:w="100" w:type="dxa"/>
            </w:tcMar>
          </w:tcPr>
          <w:p w14:paraId="20617DF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572B51D6" w14:textId="77777777" w:rsidR="00C36084" w:rsidRPr="00BA2086" w:rsidRDefault="00C36084" w:rsidP="00BD5127">
            <w:pPr>
              <w:widowControl w:val="0"/>
              <w:spacing w:line="288" w:lineRule="auto"/>
              <w:rPr>
                <w:sz w:val="26"/>
                <w:szCs w:val="26"/>
              </w:rPr>
            </w:pPr>
            <w:r w:rsidRPr="00BA2086">
              <w:rPr>
                <w:sz w:val="26"/>
                <w:szCs w:val="26"/>
              </w:rPr>
              <w:t>Cập</w:t>
            </w:r>
          </w:p>
          <w:p w14:paraId="33EF7368" w14:textId="77777777" w:rsidR="00C36084" w:rsidRPr="00BA2086" w:rsidRDefault="00C36084" w:rsidP="00BD5127">
            <w:pPr>
              <w:widowControl w:val="0"/>
              <w:spacing w:line="288" w:lineRule="auto"/>
              <w:rPr>
                <w:sz w:val="26"/>
                <w:szCs w:val="26"/>
              </w:rPr>
            </w:pPr>
            <w:r w:rsidRPr="00BA2086">
              <w:rPr>
                <w:sz w:val="26"/>
                <w:szCs w:val="26"/>
              </w:rPr>
              <w:t>nhật</w:t>
            </w:r>
          </w:p>
          <w:p w14:paraId="042B2F82" w14:textId="77777777" w:rsidR="00C36084" w:rsidRPr="00BA2086" w:rsidRDefault="00C36084" w:rsidP="00BD5127">
            <w:pPr>
              <w:widowControl w:val="0"/>
              <w:spacing w:line="288" w:lineRule="auto"/>
              <w:rPr>
                <w:sz w:val="26"/>
                <w:szCs w:val="26"/>
              </w:rPr>
            </w:pPr>
            <w:r w:rsidRPr="00BA2086">
              <w:rPr>
                <w:sz w:val="26"/>
                <w:szCs w:val="26"/>
              </w:rPr>
              <w:t>thông</w:t>
            </w:r>
          </w:p>
          <w:p w14:paraId="07CA2FB9" w14:textId="77777777" w:rsidR="00C36084" w:rsidRPr="00BA2086" w:rsidRDefault="00C36084" w:rsidP="00BD5127">
            <w:pPr>
              <w:widowControl w:val="0"/>
              <w:spacing w:line="288" w:lineRule="auto"/>
              <w:rPr>
                <w:sz w:val="26"/>
                <w:szCs w:val="26"/>
              </w:rPr>
            </w:pPr>
            <w:r w:rsidRPr="00BA2086">
              <w:rPr>
                <w:sz w:val="26"/>
                <w:szCs w:val="26"/>
              </w:rPr>
              <w:t>tin</w:t>
            </w:r>
          </w:p>
        </w:tc>
        <w:tc>
          <w:tcPr>
            <w:tcW w:w="1796" w:type="dxa"/>
            <w:shd w:val="clear" w:color="auto" w:fill="auto"/>
            <w:tcMar>
              <w:top w:w="100" w:type="dxa"/>
              <w:left w:w="100" w:type="dxa"/>
              <w:bottom w:w="100" w:type="dxa"/>
              <w:right w:w="100" w:type="dxa"/>
            </w:tcMar>
          </w:tcPr>
          <w:p w14:paraId="72958719"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“Thông tin cá nhân”</w:t>
            </w:r>
          </w:p>
          <w:p w14:paraId="6D6CC171"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chỉnh sửa thông tin</w:t>
            </w:r>
          </w:p>
          <w:p w14:paraId="0045F388"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dữ liệu thay đổi:</w:t>
            </w:r>
          </w:p>
          <w:p w14:paraId="169C560A" w14:textId="77777777" w:rsidR="00C36084" w:rsidRPr="00BA2086" w:rsidRDefault="00C36084" w:rsidP="00BD5127">
            <w:pPr>
              <w:widowControl w:val="0"/>
              <w:spacing w:line="288" w:lineRule="auto"/>
              <w:rPr>
                <w:sz w:val="26"/>
                <w:szCs w:val="26"/>
              </w:rPr>
            </w:pPr>
            <w:r w:rsidRPr="00BA2086">
              <w:rPr>
                <w:sz w:val="26"/>
                <w:szCs w:val="26"/>
              </w:rPr>
              <w:t>+ Name</w:t>
            </w:r>
          </w:p>
          <w:p w14:paraId="069D88DE" w14:textId="77777777" w:rsidR="00C36084" w:rsidRPr="00BA2086" w:rsidRDefault="00C36084" w:rsidP="00BD5127">
            <w:pPr>
              <w:widowControl w:val="0"/>
              <w:spacing w:line="288" w:lineRule="auto"/>
              <w:rPr>
                <w:sz w:val="26"/>
                <w:szCs w:val="26"/>
              </w:rPr>
            </w:pPr>
            <w:r w:rsidRPr="00BA2086">
              <w:rPr>
                <w:sz w:val="26"/>
                <w:szCs w:val="26"/>
              </w:rPr>
              <w:t>+ Email</w:t>
            </w:r>
          </w:p>
          <w:p w14:paraId="64985637" w14:textId="77777777" w:rsidR="00C36084" w:rsidRPr="00BA2086" w:rsidRDefault="00C36084" w:rsidP="00BD5127">
            <w:pPr>
              <w:widowControl w:val="0"/>
              <w:spacing w:line="288" w:lineRule="auto"/>
              <w:rPr>
                <w:sz w:val="26"/>
                <w:szCs w:val="26"/>
              </w:rPr>
            </w:pPr>
            <w:r w:rsidRPr="00BA2086">
              <w:rPr>
                <w:sz w:val="26"/>
                <w:szCs w:val="26"/>
              </w:rPr>
              <w:t>+ Address</w:t>
            </w:r>
          </w:p>
          <w:p w14:paraId="43305666" w14:textId="77777777" w:rsidR="00C36084" w:rsidRPr="00BA2086" w:rsidRDefault="00C36084" w:rsidP="00BD5127">
            <w:pPr>
              <w:widowControl w:val="0"/>
              <w:spacing w:line="288" w:lineRule="auto"/>
              <w:rPr>
                <w:sz w:val="26"/>
                <w:szCs w:val="26"/>
              </w:rPr>
            </w:pPr>
            <w:r w:rsidRPr="00BA2086">
              <w:rPr>
                <w:sz w:val="26"/>
                <w:szCs w:val="26"/>
              </w:rPr>
              <w:t>+ Phone</w:t>
            </w:r>
          </w:p>
          <w:p w14:paraId="306F71FB"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3E746561" w14:textId="77777777" w:rsidR="00C36084" w:rsidRPr="00BA2086" w:rsidRDefault="00C36084" w:rsidP="00BD5127">
            <w:pPr>
              <w:widowControl w:val="0"/>
              <w:spacing w:line="288" w:lineRule="auto"/>
              <w:rPr>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126200C0"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54C3764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99E5CC9" w14:textId="75511295" w:rsidR="00C36084" w:rsidRPr="00BA2086" w:rsidRDefault="00A55274" w:rsidP="00BD5127">
            <w:pPr>
              <w:widowControl w:val="0"/>
              <w:spacing w:line="288" w:lineRule="auto"/>
              <w:rPr>
                <w:b/>
                <w:sz w:val="26"/>
                <w:szCs w:val="26"/>
              </w:rPr>
            </w:pPr>
            <w:r>
              <w:rPr>
                <w:bCs/>
                <w:sz w:val="26"/>
                <w:szCs w:val="26"/>
              </w:rPr>
              <w:t>15/04/2025</w:t>
            </w:r>
          </w:p>
        </w:tc>
      </w:tr>
    </w:tbl>
    <w:p w14:paraId="0D663063" w14:textId="77777777" w:rsidR="00AA50E7" w:rsidRDefault="00AA50E7" w:rsidP="001103EE"/>
    <w:p w14:paraId="04E71C7F" w14:textId="77777777" w:rsidR="00F23442" w:rsidRPr="00BA2086" w:rsidRDefault="00F23442" w:rsidP="001103EE"/>
    <w:p w14:paraId="3DE1D11E" w14:textId="77777777" w:rsidR="00C36084" w:rsidRPr="00BA2086" w:rsidRDefault="00C36084" w:rsidP="00C36084">
      <w:pPr>
        <w:spacing w:line="288" w:lineRule="auto"/>
        <w:ind w:firstLine="360"/>
        <w:outlineLvl w:val="3"/>
        <w:rPr>
          <w:b/>
          <w:sz w:val="26"/>
          <w:szCs w:val="26"/>
        </w:rPr>
      </w:pPr>
      <w:r w:rsidRPr="00BA2086">
        <w:rPr>
          <w:b/>
          <w:sz w:val="26"/>
          <w:szCs w:val="26"/>
        </w:rPr>
        <w:t>4.3.6 Chức năng đặt hàng</w:t>
      </w:r>
    </w:p>
    <w:p w14:paraId="1B202F43" w14:textId="48231DAA" w:rsidR="00C36084" w:rsidRPr="008302A7" w:rsidRDefault="008302A7" w:rsidP="001930B6">
      <w:pPr>
        <w:pStyle w:val="Caption"/>
        <w:keepNext/>
        <w:spacing w:before="240" w:after="0"/>
      </w:pPr>
      <w:bookmarkStart w:id="201" w:name="_Toc184378453"/>
      <w:bookmarkStart w:id="202" w:name="_Toc196289036"/>
      <w:r>
        <w:t xml:space="preserve">Bảng </w:t>
      </w:r>
      <w:fldSimple w:instr=" SEQ Bảng \* ARABIC ">
        <w:r w:rsidR="00CF71CE">
          <w:rPr>
            <w:noProof/>
          </w:rPr>
          <w:t>29</w:t>
        </w:r>
      </w:fldSimple>
      <w:r w:rsidR="00D924BE">
        <w:t>.</w:t>
      </w:r>
      <w:r w:rsidRPr="00BA2086">
        <w:t xml:space="preserve"> </w:t>
      </w:r>
      <w:r w:rsidRPr="00BA2086">
        <w:rPr>
          <w:bCs/>
        </w:rPr>
        <w:t>Test case kiểm thử chức năng đặt hàng</w:t>
      </w:r>
      <w:bookmarkEnd w:id="201"/>
      <w:bookmarkEnd w:id="202"/>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511"/>
        <w:gridCol w:w="1275"/>
        <w:gridCol w:w="1602"/>
      </w:tblGrid>
      <w:tr w:rsidR="00C36084" w:rsidRPr="00BA2086" w14:paraId="4D05CCF0" w14:textId="77777777" w:rsidTr="00AA50E7">
        <w:tc>
          <w:tcPr>
            <w:tcW w:w="710" w:type="dxa"/>
            <w:shd w:val="clear" w:color="auto" w:fill="auto"/>
            <w:tcMar>
              <w:top w:w="100" w:type="dxa"/>
              <w:left w:w="100" w:type="dxa"/>
              <w:bottom w:w="100" w:type="dxa"/>
              <w:right w:w="100" w:type="dxa"/>
            </w:tcMar>
          </w:tcPr>
          <w:p w14:paraId="3CC1DC2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7426C01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DA34377"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4B5FE64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511" w:type="dxa"/>
            <w:shd w:val="clear" w:color="auto" w:fill="auto"/>
            <w:tcMar>
              <w:top w:w="100" w:type="dxa"/>
              <w:left w:w="100" w:type="dxa"/>
              <w:bottom w:w="100" w:type="dxa"/>
              <w:right w:w="100" w:type="dxa"/>
            </w:tcMar>
          </w:tcPr>
          <w:p w14:paraId="3912E90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75" w:type="dxa"/>
            <w:shd w:val="clear" w:color="auto" w:fill="auto"/>
            <w:tcMar>
              <w:top w:w="100" w:type="dxa"/>
              <w:left w:w="100" w:type="dxa"/>
              <w:bottom w:w="100" w:type="dxa"/>
              <w:right w:w="100" w:type="dxa"/>
            </w:tcMar>
          </w:tcPr>
          <w:p w14:paraId="2583395E"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02" w:type="dxa"/>
            <w:shd w:val="clear" w:color="auto" w:fill="auto"/>
            <w:tcMar>
              <w:top w:w="100" w:type="dxa"/>
              <w:left w:w="100" w:type="dxa"/>
              <w:bottom w:w="100" w:type="dxa"/>
              <w:right w:w="100" w:type="dxa"/>
            </w:tcMar>
          </w:tcPr>
          <w:p w14:paraId="363C93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6C62F8B" w14:textId="77777777" w:rsidTr="00AA50E7">
        <w:tc>
          <w:tcPr>
            <w:tcW w:w="710" w:type="dxa"/>
            <w:shd w:val="clear" w:color="auto" w:fill="auto"/>
            <w:tcMar>
              <w:top w:w="100" w:type="dxa"/>
              <w:left w:w="100" w:type="dxa"/>
              <w:bottom w:w="100" w:type="dxa"/>
              <w:right w:w="100" w:type="dxa"/>
            </w:tcMar>
          </w:tcPr>
          <w:p w14:paraId="7293FB56"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21DFE84" w14:textId="77777777" w:rsidR="00C36084" w:rsidRPr="00BA2086" w:rsidRDefault="00C36084" w:rsidP="00BD5127">
            <w:pPr>
              <w:widowControl w:val="0"/>
              <w:spacing w:line="288" w:lineRule="auto"/>
              <w:rPr>
                <w:sz w:val="26"/>
                <w:szCs w:val="26"/>
              </w:rPr>
            </w:pPr>
            <w:r w:rsidRPr="00BA2086">
              <w:rPr>
                <w:sz w:val="26"/>
                <w:szCs w:val="26"/>
              </w:rPr>
              <w:t>Đặt</w:t>
            </w:r>
          </w:p>
          <w:p w14:paraId="43B9D390" w14:textId="77777777" w:rsidR="00C36084" w:rsidRPr="00BA2086" w:rsidRDefault="00C36084" w:rsidP="00BD5127">
            <w:pPr>
              <w:widowControl w:val="0"/>
              <w:spacing w:line="288" w:lineRule="auto"/>
              <w:rPr>
                <w:sz w:val="26"/>
                <w:szCs w:val="26"/>
              </w:rPr>
            </w:pPr>
            <w:r w:rsidRPr="00BA2086">
              <w:rPr>
                <w:sz w:val="26"/>
                <w:szCs w:val="26"/>
              </w:rPr>
              <w:t>hàng</w:t>
            </w:r>
          </w:p>
          <w:p w14:paraId="4AF60B56" w14:textId="77777777" w:rsidR="00C36084" w:rsidRPr="00BA2086" w:rsidRDefault="00C36084" w:rsidP="00BD5127">
            <w:pPr>
              <w:widowControl w:val="0"/>
              <w:spacing w:line="288" w:lineRule="auto"/>
              <w:rPr>
                <w:sz w:val="26"/>
                <w:szCs w:val="26"/>
              </w:rPr>
            </w:pPr>
            <w:r w:rsidRPr="00BA2086">
              <w:rPr>
                <w:sz w:val="26"/>
                <w:szCs w:val="26"/>
              </w:rPr>
              <w:t>với sản</w:t>
            </w:r>
          </w:p>
          <w:p w14:paraId="5C1DBBC8" w14:textId="77777777" w:rsidR="00C36084" w:rsidRPr="00BA2086" w:rsidRDefault="00C36084" w:rsidP="00BD5127">
            <w:pPr>
              <w:widowControl w:val="0"/>
              <w:spacing w:line="288" w:lineRule="auto"/>
              <w:rPr>
                <w:sz w:val="26"/>
                <w:szCs w:val="26"/>
              </w:rPr>
            </w:pPr>
            <w:r w:rsidRPr="00BA2086">
              <w:rPr>
                <w:sz w:val="26"/>
                <w:szCs w:val="26"/>
              </w:rPr>
              <w:t>phẩm</w:t>
            </w:r>
          </w:p>
          <w:p w14:paraId="7BB9C3D1" w14:textId="77777777" w:rsidR="00C36084" w:rsidRPr="00BA2086" w:rsidRDefault="00C36084" w:rsidP="00BD5127">
            <w:pPr>
              <w:widowControl w:val="0"/>
              <w:spacing w:line="288" w:lineRule="auto"/>
              <w:rPr>
                <w:sz w:val="26"/>
                <w:szCs w:val="26"/>
              </w:rPr>
            </w:pPr>
            <w:r w:rsidRPr="00BA2086">
              <w:rPr>
                <w:sz w:val="26"/>
                <w:szCs w:val="26"/>
              </w:rPr>
              <w:t>đã hết</w:t>
            </w:r>
          </w:p>
        </w:tc>
        <w:tc>
          <w:tcPr>
            <w:tcW w:w="1976" w:type="dxa"/>
            <w:shd w:val="clear" w:color="auto" w:fill="auto"/>
            <w:tcMar>
              <w:top w:w="100" w:type="dxa"/>
              <w:left w:w="100" w:type="dxa"/>
              <w:bottom w:w="100" w:type="dxa"/>
              <w:right w:w="100" w:type="dxa"/>
            </w:tcMar>
          </w:tcPr>
          <w:p w14:paraId="209A12CD" w14:textId="77777777" w:rsidR="00C36084" w:rsidRPr="00BA2086" w:rsidRDefault="00C36084" w:rsidP="00BD5127">
            <w:pPr>
              <w:widowControl w:val="0"/>
              <w:spacing w:line="288" w:lineRule="auto"/>
              <w:rPr>
                <w:b/>
                <w:sz w:val="26"/>
                <w:szCs w:val="26"/>
              </w:rPr>
            </w:pPr>
            <w:r w:rsidRPr="00BA2086">
              <w:rPr>
                <w:b/>
                <w:sz w:val="26"/>
                <w:szCs w:val="26"/>
              </w:rPr>
              <w:t>Bước 1:</w:t>
            </w:r>
          </w:p>
          <w:p w14:paraId="51D00F46" w14:textId="77777777" w:rsidR="00C36084" w:rsidRDefault="00C36084" w:rsidP="00BD5127">
            <w:pPr>
              <w:widowControl w:val="0"/>
              <w:spacing w:line="288" w:lineRule="auto"/>
              <w:rPr>
                <w:sz w:val="26"/>
                <w:szCs w:val="26"/>
              </w:rPr>
            </w:pPr>
            <w:r w:rsidRPr="00BA2086">
              <w:rPr>
                <w:sz w:val="26"/>
                <w:szCs w:val="26"/>
              </w:rPr>
              <w:t>Cho sản phẩm vào giỏ hàng (thêm 1 sản phẩm vào giỏ hàng)</w:t>
            </w:r>
          </w:p>
          <w:p w14:paraId="25D9B558" w14:textId="77777777" w:rsidR="00AA50E7" w:rsidRPr="00BA2086" w:rsidRDefault="00AA50E7" w:rsidP="00BD5127">
            <w:pPr>
              <w:widowControl w:val="0"/>
              <w:spacing w:line="288" w:lineRule="auto"/>
              <w:rPr>
                <w:sz w:val="26"/>
                <w:szCs w:val="26"/>
              </w:rPr>
            </w:pPr>
          </w:p>
          <w:p w14:paraId="35E6D13D" w14:textId="77777777" w:rsidR="00C36084" w:rsidRPr="00BA2086" w:rsidRDefault="00C36084" w:rsidP="00BD5127">
            <w:pPr>
              <w:widowControl w:val="0"/>
              <w:spacing w:line="288" w:lineRule="auto"/>
              <w:rPr>
                <w:b/>
                <w:sz w:val="26"/>
                <w:szCs w:val="26"/>
              </w:rPr>
            </w:pPr>
            <w:r w:rsidRPr="00BA2086">
              <w:rPr>
                <w:b/>
                <w:sz w:val="26"/>
                <w:szCs w:val="26"/>
              </w:rPr>
              <w:t>Bước 2:</w:t>
            </w:r>
          </w:p>
          <w:p w14:paraId="72F5DEB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5D6DC5E1" w14:textId="77777777" w:rsidR="00C36084" w:rsidRPr="00BA2086" w:rsidRDefault="00C36084" w:rsidP="00BD5127">
            <w:pPr>
              <w:widowControl w:val="0"/>
              <w:spacing w:line="288" w:lineRule="auto"/>
              <w:rPr>
                <w:b/>
                <w:sz w:val="26"/>
                <w:szCs w:val="26"/>
              </w:rPr>
            </w:pPr>
            <w:r w:rsidRPr="00BA2086">
              <w:rPr>
                <w:b/>
                <w:sz w:val="26"/>
                <w:szCs w:val="26"/>
              </w:rPr>
              <w:t>Bước 3:</w:t>
            </w:r>
          </w:p>
          <w:p w14:paraId="574D39F4" w14:textId="77777777" w:rsidR="00C36084" w:rsidRPr="00BA2086" w:rsidRDefault="00C36084" w:rsidP="00BD5127">
            <w:pPr>
              <w:widowControl w:val="0"/>
              <w:spacing w:line="288" w:lineRule="auto"/>
              <w:rPr>
                <w:sz w:val="26"/>
                <w:szCs w:val="26"/>
              </w:rPr>
            </w:pPr>
            <w:r w:rsidRPr="00BA2086">
              <w:rPr>
                <w:sz w:val="26"/>
                <w:szCs w:val="26"/>
              </w:rPr>
              <w:t>Điền thông tin:</w:t>
            </w:r>
          </w:p>
          <w:p w14:paraId="48B53116" w14:textId="77777777" w:rsidR="00C36084" w:rsidRPr="00BA2086" w:rsidRDefault="00C36084" w:rsidP="00BD5127">
            <w:pPr>
              <w:widowControl w:val="0"/>
              <w:spacing w:line="288" w:lineRule="auto"/>
              <w:rPr>
                <w:sz w:val="26"/>
                <w:szCs w:val="26"/>
              </w:rPr>
            </w:pPr>
            <w:r w:rsidRPr="00BA2086">
              <w:rPr>
                <w:sz w:val="26"/>
                <w:szCs w:val="26"/>
              </w:rPr>
              <w:t>+ Name</w:t>
            </w:r>
          </w:p>
          <w:p w14:paraId="6A2904F6" w14:textId="77777777" w:rsidR="00C36084" w:rsidRPr="00BA2086" w:rsidRDefault="00C36084" w:rsidP="00BD5127">
            <w:pPr>
              <w:widowControl w:val="0"/>
              <w:spacing w:line="288" w:lineRule="auto"/>
              <w:rPr>
                <w:sz w:val="26"/>
                <w:szCs w:val="26"/>
              </w:rPr>
            </w:pPr>
            <w:r w:rsidRPr="00BA2086">
              <w:rPr>
                <w:sz w:val="26"/>
                <w:szCs w:val="26"/>
              </w:rPr>
              <w:t>+ Address</w:t>
            </w:r>
          </w:p>
          <w:p w14:paraId="42B047C1" w14:textId="77777777" w:rsidR="00C36084" w:rsidRPr="00BA2086" w:rsidRDefault="00C36084" w:rsidP="00BD5127">
            <w:pPr>
              <w:widowControl w:val="0"/>
              <w:spacing w:line="288" w:lineRule="auto"/>
              <w:rPr>
                <w:sz w:val="26"/>
                <w:szCs w:val="26"/>
              </w:rPr>
            </w:pPr>
            <w:r w:rsidRPr="00BA2086">
              <w:rPr>
                <w:sz w:val="26"/>
                <w:szCs w:val="26"/>
              </w:rPr>
              <w:t>+ Phone</w:t>
            </w:r>
          </w:p>
          <w:p w14:paraId="7FBD90A6" w14:textId="77777777" w:rsidR="00C36084" w:rsidRPr="00BA2086" w:rsidRDefault="00C36084" w:rsidP="00BD5127">
            <w:pPr>
              <w:widowControl w:val="0"/>
              <w:spacing w:line="288" w:lineRule="auto"/>
              <w:rPr>
                <w:sz w:val="26"/>
                <w:szCs w:val="26"/>
              </w:rPr>
            </w:pPr>
            <w:r w:rsidRPr="00BA2086">
              <w:rPr>
                <w:sz w:val="26"/>
                <w:szCs w:val="26"/>
              </w:rPr>
              <w:t>+ Email</w:t>
            </w:r>
          </w:p>
          <w:p w14:paraId="266332D5" w14:textId="55156EAF" w:rsidR="00C36084" w:rsidRPr="00BA2086" w:rsidRDefault="00C36084" w:rsidP="00BD5127">
            <w:pPr>
              <w:widowControl w:val="0"/>
              <w:spacing w:line="288" w:lineRule="auto"/>
              <w:rPr>
                <w:sz w:val="26"/>
                <w:szCs w:val="26"/>
              </w:rPr>
            </w:pPr>
            <w:r w:rsidRPr="00BA2086">
              <w:rPr>
                <w:sz w:val="26"/>
                <w:szCs w:val="26"/>
              </w:rPr>
              <w:t xml:space="preserve">+ Chọn </w:t>
            </w:r>
            <w:r w:rsidR="00A14523">
              <w:rPr>
                <w:sz w:val="26"/>
                <w:szCs w:val="26"/>
              </w:rPr>
              <w:t xml:space="preserve">phương thức </w:t>
            </w:r>
            <w:r w:rsidRPr="00BA2086">
              <w:rPr>
                <w:sz w:val="26"/>
                <w:szCs w:val="26"/>
              </w:rPr>
              <w:t>thanh toán</w:t>
            </w:r>
          </w:p>
          <w:p w14:paraId="46A1D9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4A102F4C" w14:textId="77777777" w:rsidR="00C36084" w:rsidRPr="00BA2086" w:rsidRDefault="00C36084" w:rsidP="00BD5127">
            <w:pPr>
              <w:widowControl w:val="0"/>
              <w:spacing w:line="288" w:lineRule="auto"/>
              <w:rPr>
                <w:sz w:val="26"/>
                <w:szCs w:val="26"/>
              </w:rPr>
            </w:pPr>
            <w:r w:rsidRPr="00BA2086">
              <w:rPr>
                <w:sz w:val="26"/>
                <w:szCs w:val="26"/>
              </w:rPr>
              <w:t>Hiển thị thông báo số lượng chọn vượt quá số lượng tồn kho</w:t>
            </w:r>
          </w:p>
        </w:tc>
        <w:tc>
          <w:tcPr>
            <w:tcW w:w="1511" w:type="dxa"/>
            <w:shd w:val="clear" w:color="auto" w:fill="auto"/>
            <w:tcMar>
              <w:top w:w="100" w:type="dxa"/>
              <w:left w:w="100" w:type="dxa"/>
              <w:bottom w:w="100" w:type="dxa"/>
              <w:right w:w="100" w:type="dxa"/>
            </w:tcMar>
          </w:tcPr>
          <w:p w14:paraId="69F34834" w14:textId="77777777" w:rsidR="00C36084" w:rsidRPr="00BA2086" w:rsidRDefault="00C36084" w:rsidP="00BD5127">
            <w:pPr>
              <w:widowControl w:val="0"/>
              <w:spacing w:line="288" w:lineRule="auto"/>
              <w:rPr>
                <w:b/>
                <w:sz w:val="26"/>
                <w:szCs w:val="26"/>
              </w:rPr>
            </w:pPr>
            <w:r w:rsidRPr="00BA2086">
              <w:rPr>
                <w:sz w:val="26"/>
                <w:szCs w:val="26"/>
              </w:rPr>
              <w:t>Hiển thị thông báo số lượng chọn vượt quá số lượng tồn kho</w:t>
            </w:r>
          </w:p>
        </w:tc>
        <w:tc>
          <w:tcPr>
            <w:tcW w:w="1275" w:type="dxa"/>
            <w:shd w:val="clear" w:color="auto" w:fill="auto"/>
            <w:tcMar>
              <w:top w:w="100" w:type="dxa"/>
              <w:left w:w="100" w:type="dxa"/>
              <w:bottom w:w="100" w:type="dxa"/>
              <w:right w:w="100" w:type="dxa"/>
            </w:tcMar>
          </w:tcPr>
          <w:p w14:paraId="3525EBA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0ACF1E33" w14:textId="1613E5C6"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6BA777BB" w14:textId="77777777" w:rsidTr="00AA50E7">
        <w:tc>
          <w:tcPr>
            <w:tcW w:w="710" w:type="dxa"/>
            <w:shd w:val="clear" w:color="auto" w:fill="auto"/>
            <w:tcMar>
              <w:top w:w="100" w:type="dxa"/>
              <w:left w:w="100" w:type="dxa"/>
              <w:bottom w:w="100" w:type="dxa"/>
              <w:right w:w="100" w:type="dxa"/>
            </w:tcMar>
          </w:tcPr>
          <w:p w14:paraId="3C1AB6FF"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7EB23C2" w14:textId="77777777" w:rsidR="00C36084" w:rsidRPr="00BA2086" w:rsidRDefault="00C36084" w:rsidP="00BD5127">
            <w:pPr>
              <w:widowControl w:val="0"/>
              <w:spacing w:line="288" w:lineRule="auto"/>
              <w:rPr>
                <w:sz w:val="26"/>
                <w:szCs w:val="26"/>
              </w:rPr>
            </w:pPr>
            <w:r w:rsidRPr="00BA2086">
              <w:rPr>
                <w:sz w:val="26"/>
                <w:szCs w:val="26"/>
              </w:rPr>
              <w:t>Đặt</w:t>
            </w:r>
          </w:p>
          <w:p w14:paraId="42C7C27C" w14:textId="77777777" w:rsidR="00C36084" w:rsidRPr="00BA2086" w:rsidRDefault="00C36084" w:rsidP="00BD5127">
            <w:pPr>
              <w:widowControl w:val="0"/>
              <w:spacing w:line="288" w:lineRule="auto"/>
              <w:rPr>
                <w:sz w:val="26"/>
                <w:szCs w:val="26"/>
              </w:rPr>
            </w:pPr>
            <w:r w:rsidRPr="00BA2086">
              <w:rPr>
                <w:sz w:val="26"/>
                <w:szCs w:val="26"/>
              </w:rPr>
              <w:t>hàng số</w:t>
            </w:r>
          </w:p>
          <w:p w14:paraId="047CF64D" w14:textId="77777777" w:rsidR="00C36084" w:rsidRPr="00BA2086" w:rsidRDefault="00C36084" w:rsidP="00BD5127">
            <w:pPr>
              <w:widowControl w:val="0"/>
              <w:spacing w:line="288" w:lineRule="auto"/>
              <w:rPr>
                <w:sz w:val="26"/>
                <w:szCs w:val="26"/>
              </w:rPr>
            </w:pPr>
            <w:r w:rsidRPr="00BA2086">
              <w:rPr>
                <w:sz w:val="26"/>
                <w:szCs w:val="26"/>
              </w:rPr>
              <w:t>lượng</w:t>
            </w:r>
          </w:p>
          <w:p w14:paraId="4901A6FD" w14:textId="77777777" w:rsidR="00C36084" w:rsidRPr="00BA2086" w:rsidRDefault="00C36084" w:rsidP="00BD5127">
            <w:pPr>
              <w:widowControl w:val="0"/>
              <w:spacing w:line="288" w:lineRule="auto"/>
              <w:rPr>
                <w:sz w:val="26"/>
                <w:szCs w:val="26"/>
              </w:rPr>
            </w:pPr>
            <w:r w:rsidRPr="00BA2086">
              <w:rPr>
                <w:sz w:val="26"/>
                <w:szCs w:val="26"/>
              </w:rPr>
              <w:t>sản</w:t>
            </w:r>
          </w:p>
          <w:p w14:paraId="5F700888" w14:textId="77777777" w:rsidR="00C36084" w:rsidRPr="00BA2086" w:rsidRDefault="00C36084" w:rsidP="00BD5127">
            <w:pPr>
              <w:widowControl w:val="0"/>
              <w:spacing w:line="288" w:lineRule="auto"/>
              <w:rPr>
                <w:sz w:val="26"/>
                <w:szCs w:val="26"/>
              </w:rPr>
            </w:pPr>
            <w:r w:rsidRPr="00BA2086">
              <w:rPr>
                <w:sz w:val="26"/>
                <w:szCs w:val="26"/>
              </w:rPr>
              <w:t>phẩm</w:t>
            </w:r>
          </w:p>
          <w:p w14:paraId="68043454" w14:textId="77777777" w:rsidR="00C36084" w:rsidRPr="00BA2086" w:rsidRDefault="00C36084" w:rsidP="00BD5127">
            <w:pPr>
              <w:widowControl w:val="0"/>
              <w:spacing w:line="288" w:lineRule="auto"/>
              <w:rPr>
                <w:sz w:val="26"/>
                <w:szCs w:val="26"/>
              </w:rPr>
            </w:pPr>
            <w:r w:rsidRPr="00BA2086">
              <w:rPr>
                <w:sz w:val="26"/>
                <w:szCs w:val="26"/>
              </w:rPr>
              <w:t>lớn hơn</w:t>
            </w:r>
          </w:p>
          <w:p w14:paraId="04585C14" w14:textId="77777777" w:rsidR="00C36084" w:rsidRPr="00BA2086" w:rsidRDefault="00C36084" w:rsidP="00BD5127">
            <w:pPr>
              <w:widowControl w:val="0"/>
              <w:spacing w:line="288" w:lineRule="auto"/>
              <w:rPr>
                <w:sz w:val="26"/>
                <w:szCs w:val="26"/>
              </w:rPr>
            </w:pPr>
            <w:r w:rsidRPr="00BA2086">
              <w:rPr>
                <w:sz w:val="26"/>
                <w:szCs w:val="26"/>
              </w:rPr>
              <w:t>kho</w:t>
            </w:r>
          </w:p>
          <w:p w14:paraId="4CD10B69" w14:textId="77777777" w:rsidR="00C36084" w:rsidRPr="00BA2086" w:rsidRDefault="00C36084" w:rsidP="00BD5127">
            <w:pPr>
              <w:widowControl w:val="0"/>
              <w:spacing w:line="288" w:lineRule="auto"/>
              <w:rPr>
                <w:sz w:val="26"/>
                <w:szCs w:val="26"/>
              </w:rPr>
            </w:pPr>
          </w:p>
        </w:tc>
        <w:tc>
          <w:tcPr>
            <w:tcW w:w="1976" w:type="dxa"/>
            <w:shd w:val="clear" w:color="auto" w:fill="auto"/>
            <w:tcMar>
              <w:top w:w="100" w:type="dxa"/>
              <w:left w:w="100" w:type="dxa"/>
              <w:bottom w:w="100" w:type="dxa"/>
              <w:right w:w="100" w:type="dxa"/>
            </w:tcMar>
          </w:tcPr>
          <w:p w14:paraId="0AAF9211" w14:textId="77777777" w:rsidR="00C36084" w:rsidRPr="00BA2086" w:rsidRDefault="00C36084" w:rsidP="00BD5127">
            <w:pPr>
              <w:widowControl w:val="0"/>
              <w:spacing w:line="288" w:lineRule="auto"/>
              <w:rPr>
                <w:b/>
                <w:sz w:val="26"/>
                <w:szCs w:val="26"/>
              </w:rPr>
            </w:pPr>
            <w:r w:rsidRPr="00BA2086">
              <w:rPr>
                <w:b/>
                <w:sz w:val="26"/>
                <w:szCs w:val="26"/>
              </w:rPr>
              <w:t>Bước 1:</w:t>
            </w:r>
          </w:p>
          <w:p w14:paraId="0C833E44" w14:textId="77777777" w:rsidR="00C36084" w:rsidRPr="00BA2086" w:rsidRDefault="00C36084" w:rsidP="00BD5127">
            <w:pPr>
              <w:widowControl w:val="0"/>
              <w:spacing w:line="288" w:lineRule="auto"/>
              <w:rPr>
                <w:sz w:val="26"/>
                <w:szCs w:val="26"/>
              </w:rPr>
            </w:pPr>
            <w:r w:rsidRPr="00BA2086">
              <w:rPr>
                <w:sz w:val="26"/>
                <w:szCs w:val="26"/>
              </w:rPr>
              <w:t xml:space="preserve">Cho sản phẩm vào giỏ hàng </w:t>
            </w:r>
          </w:p>
          <w:p w14:paraId="21F87100" w14:textId="77777777" w:rsidR="00C36084" w:rsidRPr="00BA2086" w:rsidRDefault="00C36084" w:rsidP="00BD5127">
            <w:pPr>
              <w:widowControl w:val="0"/>
              <w:spacing w:line="288" w:lineRule="auto"/>
              <w:rPr>
                <w:b/>
                <w:sz w:val="26"/>
                <w:szCs w:val="26"/>
              </w:rPr>
            </w:pPr>
            <w:r w:rsidRPr="00BA2086">
              <w:rPr>
                <w:b/>
                <w:sz w:val="26"/>
                <w:szCs w:val="26"/>
              </w:rPr>
              <w:t>Bước 2:</w:t>
            </w:r>
          </w:p>
          <w:p w14:paraId="5313CC9D" w14:textId="77777777" w:rsidR="00C36084" w:rsidRPr="00BA2086" w:rsidRDefault="00C36084" w:rsidP="00BD5127">
            <w:pPr>
              <w:widowControl w:val="0"/>
              <w:spacing w:line="288" w:lineRule="auto"/>
              <w:rPr>
                <w:sz w:val="26"/>
                <w:szCs w:val="26"/>
              </w:rPr>
            </w:pPr>
            <w:r w:rsidRPr="00BA2086">
              <w:rPr>
                <w:sz w:val="26"/>
                <w:szCs w:val="26"/>
              </w:rPr>
              <w:t>Cập nhật số lượng(số lượng lớn hơn tồn kho)</w:t>
            </w:r>
          </w:p>
          <w:p w14:paraId="399D850B" w14:textId="77777777" w:rsidR="00C36084" w:rsidRPr="00BA2086" w:rsidRDefault="00C36084" w:rsidP="00BD5127">
            <w:pPr>
              <w:widowControl w:val="0"/>
              <w:spacing w:line="288" w:lineRule="auto"/>
              <w:rPr>
                <w:b/>
                <w:sz w:val="26"/>
                <w:szCs w:val="26"/>
              </w:rPr>
            </w:pPr>
            <w:r w:rsidRPr="00BA2086">
              <w:rPr>
                <w:b/>
                <w:sz w:val="26"/>
                <w:szCs w:val="26"/>
              </w:rPr>
              <w:t>Bước 3:</w:t>
            </w:r>
          </w:p>
          <w:p w14:paraId="6B05C0F3" w14:textId="77777777" w:rsidR="00C36084" w:rsidRPr="00BA2086" w:rsidRDefault="00C36084" w:rsidP="00BD5127">
            <w:pPr>
              <w:widowControl w:val="0"/>
              <w:spacing w:line="288" w:lineRule="auto"/>
              <w:rPr>
                <w:sz w:val="26"/>
                <w:szCs w:val="26"/>
              </w:rPr>
            </w:pPr>
            <w:r w:rsidRPr="00BA2086">
              <w:rPr>
                <w:sz w:val="26"/>
                <w:szCs w:val="26"/>
              </w:rPr>
              <w:t>Chọn cập nhật</w:t>
            </w:r>
          </w:p>
          <w:p w14:paraId="56C80ED4" w14:textId="77777777" w:rsidR="00C36084" w:rsidRPr="00BA2086" w:rsidRDefault="00C36084" w:rsidP="00BD5127">
            <w:pPr>
              <w:widowControl w:val="0"/>
              <w:spacing w:line="288" w:lineRule="auto"/>
              <w:rPr>
                <w:b/>
                <w:sz w:val="26"/>
                <w:szCs w:val="26"/>
              </w:rPr>
            </w:pPr>
            <w:r w:rsidRPr="00BA2086">
              <w:rPr>
                <w:b/>
                <w:sz w:val="26"/>
                <w:szCs w:val="26"/>
              </w:rPr>
              <w:t>Bước 4:</w:t>
            </w:r>
          </w:p>
          <w:p w14:paraId="53EDD23A"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65A6D488" w14:textId="77777777" w:rsidR="00C36084" w:rsidRPr="00BA2086" w:rsidRDefault="00C36084" w:rsidP="00BD5127">
            <w:pPr>
              <w:widowControl w:val="0"/>
              <w:spacing w:line="288" w:lineRule="auto"/>
              <w:rPr>
                <w:b/>
                <w:sz w:val="26"/>
                <w:szCs w:val="26"/>
              </w:rPr>
            </w:pPr>
            <w:r w:rsidRPr="00BA2086">
              <w:rPr>
                <w:b/>
                <w:sz w:val="26"/>
                <w:szCs w:val="26"/>
              </w:rPr>
              <w:t>Bước 5:</w:t>
            </w:r>
          </w:p>
          <w:p w14:paraId="4C3460F6" w14:textId="77777777" w:rsidR="00C36084" w:rsidRPr="00BA2086" w:rsidRDefault="00C36084" w:rsidP="00BD5127">
            <w:pPr>
              <w:widowControl w:val="0"/>
              <w:spacing w:line="288" w:lineRule="auto"/>
              <w:rPr>
                <w:sz w:val="26"/>
                <w:szCs w:val="26"/>
              </w:rPr>
            </w:pPr>
            <w:r w:rsidRPr="00BA2086">
              <w:rPr>
                <w:sz w:val="26"/>
                <w:szCs w:val="26"/>
              </w:rPr>
              <w:t>Điền thông tin:</w:t>
            </w:r>
          </w:p>
          <w:p w14:paraId="1078AB5D" w14:textId="77777777" w:rsidR="00C36084" w:rsidRPr="00BA2086" w:rsidRDefault="00C36084" w:rsidP="00BD5127">
            <w:pPr>
              <w:widowControl w:val="0"/>
              <w:spacing w:line="288" w:lineRule="auto"/>
              <w:rPr>
                <w:sz w:val="26"/>
                <w:szCs w:val="26"/>
              </w:rPr>
            </w:pPr>
            <w:r w:rsidRPr="00BA2086">
              <w:rPr>
                <w:sz w:val="26"/>
                <w:szCs w:val="26"/>
              </w:rPr>
              <w:t>+ Name</w:t>
            </w:r>
          </w:p>
          <w:p w14:paraId="0052DB24" w14:textId="77777777" w:rsidR="00C36084" w:rsidRPr="00BA2086" w:rsidRDefault="00C36084" w:rsidP="00BD5127">
            <w:pPr>
              <w:widowControl w:val="0"/>
              <w:spacing w:line="288" w:lineRule="auto"/>
              <w:rPr>
                <w:sz w:val="26"/>
                <w:szCs w:val="26"/>
              </w:rPr>
            </w:pPr>
            <w:r w:rsidRPr="00BA2086">
              <w:rPr>
                <w:sz w:val="26"/>
                <w:szCs w:val="26"/>
              </w:rPr>
              <w:t>+ Address</w:t>
            </w:r>
          </w:p>
          <w:p w14:paraId="05ADAB14" w14:textId="77777777" w:rsidR="00C36084" w:rsidRPr="00BA2086" w:rsidRDefault="00C36084" w:rsidP="00BD5127">
            <w:pPr>
              <w:widowControl w:val="0"/>
              <w:spacing w:line="288" w:lineRule="auto"/>
              <w:rPr>
                <w:sz w:val="26"/>
                <w:szCs w:val="26"/>
              </w:rPr>
            </w:pPr>
            <w:r w:rsidRPr="00BA2086">
              <w:rPr>
                <w:sz w:val="26"/>
                <w:szCs w:val="26"/>
              </w:rPr>
              <w:t>+ Phone</w:t>
            </w:r>
          </w:p>
          <w:p w14:paraId="7288DE2E" w14:textId="77777777" w:rsidR="00C36084" w:rsidRPr="00BA2086" w:rsidRDefault="00C36084" w:rsidP="00BD5127">
            <w:pPr>
              <w:widowControl w:val="0"/>
              <w:spacing w:line="288" w:lineRule="auto"/>
              <w:rPr>
                <w:sz w:val="26"/>
                <w:szCs w:val="26"/>
              </w:rPr>
            </w:pPr>
            <w:r w:rsidRPr="00BA2086">
              <w:rPr>
                <w:sz w:val="26"/>
                <w:szCs w:val="26"/>
              </w:rPr>
              <w:t>+ Email</w:t>
            </w:r>
          </w:p>
          <w:p w14:paraId="07C0709A"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7CAC8834"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01F21EF1"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511" w:type="dxa"/>
            <w:shd w:val="clear" w:color="auto" w:fill="auto"/>
            <w:tcMar>
              <w:top w:w="100" w:type="dxa"/>
              <w:left w:w="100" w:type="dxa"/>
              <w:bottom w:w="100" w:type="dxa"/>
              <w:right w:w="100" w:type="dxa"/>
            </w:tcMar>
          </w:tcPr>
          <w:p w14:paraId="4099B454"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275" w:type="dxa"/>
            <w:shd w:val="clear" w:color="auto" w:fill="auto"/>
            <w:tcMar>
              <w:top w:w="100" w:type="dxa"/>
              <w:left w:w="100" w:type="dxa"/>
              <w:bottom w:w="100" w:type="dxa"/>
              <w:right w:w="100" w:type="dxa"/>
            </w:tcMar>
          </w:tcPr>
          <w:p w14:paraId="63A7DDD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39F79F4F" w14:textId="243C581A" w:rsidR="00C36084" w:rsidRPr="00BA2086" w:rsidRDefault="00A55274" w:rsidP="00BD5127">
            <w:pPr>
              <w:widowControl w:val="0"/>
              <w:spacing w:line="288" w:lineRule="auto"/>
              <w:rPr>
                <w:b/>
                <w:sz w:val="26"/>
                <w:szCs w:val="26"/>
              </w:rPr>
            </w:pPr>
            <w:r>
              <w:rPr>
                <w:bCs/>
                <w:sz w:val="26"/>
                <w:szCs w:val="26"/>
              </w:rPr>
              <w:t>15/04/2025</w:t>
            </w:r>
          </w:p>
        </w:tc>
      </w:tr>
      <w:tr w:rsidR="00C36084" w:rsidRPr="00BA2086" w14:paraId="3FDD2234" w14:textId="77777777" w:rsidTr="00AA50E7">
        <w:tc>
          <w:tcPr>
            <w:tcW w:w="710" w:type="dxa"/>
            <w:shd w:val="clear" w:color="auto" w:fill="auto"/>
            <w:tcMar>
              <w:top w:w="100" w:type="dxa"/>
              <w:left w:w="100" w:type="dxa"/>
              <w:bottom w:w="100" w:type="dxa"/>
              <w:right w:w="100" w:type="dxa"/>
            </w:tcMar>
          </w:tcPr>
          <w:p w14:paraId="12A93F91" w14:textId="4A8AC6C8" w:rsidR="00C36084" w:rsidRPr="00BA2086" w:rsidRDefault="00AA50E7" w:rsidP="00BD5127">
            <w:pPr>
              <w:widowControl w:val="0"/>
              <w:spacing w:line="288" w:lineRule="auto"/>
              <w:rPr>
                <w:bCs/>
                <w:sz w:val="26"/>
                <w:szCs w:val="26"/>
              </w:rPr>
            </w:pPr>
            <w:r>
              <w:rPr>
                <w:bCs/>
                <w:sz w:val="26"/>
                <w:szCs w:val="26"/>
              </w:rPr>
              <w:t>3</w:t>
            </w:r>
          </w:p>
        </w:tc>
        <w:tc>
          <w:tcPr>
            <w:tcW w:w="1170" w:type="dxa"/>
            <w:shd w:val="clear" w:color="auto" w:fill="auto"/>
            <w:tcMar>
              <w:top w:w="100" w:type="dxa"/>
              <w:left w:w="100" w:type="dxa"/>
              <w:bottom w:w="100" w:type="dxa"/>
              <w:right w:w="100" w:type="dxa"/>
            </w:tcMar>
          </w:tcPr>
          <w:p w14:paraId="01F85042" w14:textId="77777777" w:rsidR="00C36084" w:rsidRPr="00BA2086" w:rsidRDefault="00C36084" w:rsidP="00BD5127">
            <w:pPr>
              <w:widowControl w:val="0"/>
              <w:spacing w:line="288" w:lineRule="auto"/>
              <w:rPr>
                <w:sz w:val="26"/>
                <w:szCs w:val="26"/>
              </w:rPr>
            </w:pPr>
            <w:r w:rsidRPr="00BA2086">
              <w:rPr>
                <w:sz w:val="26"/>
                <w:szCs w:val="26"/>
              </w:rPr>
              <w:t>Đặt</w:t>
            </w:r>
          </w:p>
          <w:p w14:paraId="2E2B9865" w14:textId="77777777" w:rsidR="00C36084" w:rsidRPr="00BA2086" w:rsidRDefault="00C36084" w:rsidP="00BD5127">
            <w:pPr>
              <w:widowControl w:val="0"/>
              <w:spacing w:line="288" w:lineRule="auto"/>
              <w:rPr>
                <w:sz w:val="26"/>
                <w:szCs w:val="26"/>
              </w:rPr>
            </w:pPr>
            <w:r w:rsidRPr="00BA2086">
              <w:rPr>
                <w:sz w:val="26"/>
                <w:szCs w:val="26"/>
              </w:rPr>
              <w:t>hàng số</w:t>
            </w:r>
          </w:p>
          <w:p w14:paraId="598218CF" w14:textId="77777777" w:rsidR="00C36084" w:rsidRPr="00BA2086" w:rsidRDefault="00C36084" w:rsidP="00BD5127">
            <w:pPr>
              <w:widowControl w:val="0"/>
              <w:spacing w:line="288" w:lineRule="auto"/>
              <w:rPr>
                <w:sz w:val="26"/>
                <w:szCs w:val="26"/>
              </w:rPr>
            </w:pPr>
            <w:r w:rsidRPr="00BA2086">
              <w:rPr>
                <w:sz w:val="26"/>
                <w:szCs w:val="26"/>
              </w:rPr>
              <w:t>lượng</w:t>
            </w:r>
          </w:p>
          <w:p w14:paraId="6EFE9DEE" w14:textId="77777777" w:rsidR="00C36084" w:rsidRPr="00BA2086" w:rsidRDefault="00C36084" w:rsidP="00BD5127">
            <w:pPr>
              <w:widowControl w:val="0"/>
              <w:spacing w:line="288" w:lineRule="auto"/>
              <w:rPr>
                <w:sz w:val="26"/>
                <w:szCs w:val="26"/>
              </w:rPr>
            </w:pPr>
            <w:r w:rsidRPr="00BA2086">
              <w:rPr>
                <w:sz w:val="26"/>
                <w:szCs w:val="26"/>
              </w:rPr>
              <w:t>sản</w:t>
            </w:r>
          </w:p>
          <w:p w14:paraId="38FDA068" w14:textId="77777777" w:rsidR="00C36084" w:rsidRPr="00BA2086" w:rsidRDefault="00C36084" w:rsidP="00BD5127">
            <w:pPr>
              <w:widowControl w:val="0"/>
              <w:spacing w:line="288" w:lineRule="auto"/>
              <w:rPr>
                <w:sz w:val="26"/>
                <w:szCs w:val="26"/>
              </w:rPr>
            </w:pPr>
            <w:r w:rsidRPr="00BA2086">
              <w:rPr>
                <w:sz w:val="26"/>
                <w:szCs w:val="26"/>
              </w:rPr>
              <w:t>phẩm</w:t>
            </w:r>
          </w:p>
          <w:p w14:paraId="74FF93D0" w14:textId="77777777" w:rsidR="00C36084" w:rsidRPr="00BA2086" w:rsidRDefault="00C36084" w:rsidP="00BD5127">
            <w:pPr>
              <w:widowControl w:val="0"/>
              <w:spacing w:line="288" w:lineRule="auto"/>
              <w:rPr>
                <w:sz w:val="26"/>
                <w:szCs w:val="26"/>
              </w:rPr>
            </w:pPr>
            <w:r w:rsidRPr="00BA2086">
              <w:rPr>
                <w:sz w:val="26"/>
                <w:szCs w:val="26"/>
              </w:rPr>
              <w:t>phù hợp</w:t>
            </w:r>
          </w:p>
          <w:p w14:paraId="0BD69132" w14:textId="77777777" w:rsidR="00C36084" w:rsidRPr="00BA2086" w:rsidRDefault="00C36084" w:rsidP="00BD5127">
            <w:pPr>
              <w:widowControl w:val="0"/>
              <w:spacing w:line="288" w:lineRule="auto"/>
              <w:rPr>
                <w:sz w:val="26"/>
                <w:szCs w:val="26"/>
              </w:rPr>
            </w:pPr>
            <w:r w:rsidRPr="00BA2086">
              <w:rPr>
                <w:sz w:val="26"/>
                <w:szCs w:val="26"/>
              </w:rPr>
              <w:t>và kho</w:t>
            </w:r>
          </w:p>
          <w:p w14:paraId="418CDDBE" w14:textId="77777777" w:rsidR="00C36084" w:rsidRPr="00BA2086" w:rsidRDefault="00C36084" w:rsidP="00BD5127">
            <w:pPr>
              <w:widowControl w:val="0"/>
              <w:spacing w:line="288" w:lineRule="auto"/>
              <w:rPr>
                <w:sz w:val="26"/>
                <w:szCs w:val="26"/>
              </w:rPr>
            </w:pPr>
            <w:r w:rsidRPr="00BA2086">
              <w:rPr>
                <w:sz w:val="26"/>
                <w:szCs w:val="26"/>
              </w:rPr>
              <w:t>còn</w:t>
            </w:r>
          </w:p>
          <w:p w14:paraId="54238CCD" w14:textId="77777777" w:rsidR="00C36084" w:rsidRPr="00BA2086" w:rsidRDefault="00C36084" w:rsidP="00BD5127">
            <w:pPr>
              <w:widowControl w:val="0"/>
              <w:spacing w:line="288" w:lineRule="auto"/>
              <w:rPr>
                <w:sz w:val="26"/>
                <w:szCs w:val="26"/>
              </w:rPr>
            </w:pPr>
            <w:r w:rsidRPr="00BA2086">
              <w:rPr>
                <w:sz w:val="26"/>
                <w:szCs w:val="26"/>
              </w:rPr>
              <w:t>hàng</w:t>
            </w:r>
          </w:p>
        </w:tc>
        <w:tc>
          <w:tcPr>
            <w:tcW w:w="1976" w:type="dxa"/>
            <w:shd w:val="clear" w:color="auto" w:fill="auto"/>
            <w:tcMar>
              <w:top w:w="100" w:type="dxa"/>
              <w:left w:w="100" w:type="dxa"/>
              <w:bottom w:w="100" w:type="dxa"/>
              <w:right w:w="100" w:type="dxa"/>
            </w:tcMar>
          </w:tcPr>
          <w:p w14:paraId="72DD78F3" w14:textId="77777777" w:rsidR="00C36084" w:rsidRPr="00BA2086" w:rsidRDefault="00C36084" w:rsidP="00BD5127">
            <w:pPr>
              <w:widowControl w:val="0"/>
              <w:spacing w:line="288" w:lineRule="auto"/>
              <w:rPr>
                <w:b/>
                <w:sz w:val="26"/>
                <w:szCs w:val="26"/>
              </w:rPr>
            </w:pPr>
            <w:r w:rsidRPr="00BA2086">
              <w:rPr>
                <w:b/>
                <w:sz w:val="26"/>
                <w:szCs w:val="26"/>
              </w:rPr>
              <w:t>Bước 1:</w:t>
            </w:r>
          </w:p>
          <w:p w14:paraId="3575F25F" w14:textId="77777777" w:rsidR="00C36084" w:rsidRPr="00BA2086" w:rsidRDefault="00C36084" w:rsidP="00BD5127">
            <w:pPr>
              <w:widowControl w:val="0"/>
              <w:spacing w:line="288" w:lineRule="auto"/>
              <w:rPr>
                <w:sz w:val="26"/>
                <w:szCs w:val="26"/>
              </w:rPr>
            </w:pPr>
            <w:r w:rsidRPr="00BA2086">
              <w:rPr>
                <w:sz w:val="26"/>
                <w:szCs w:val="26"/>
              </w:rPr>
              <w:t>Cho sản phẩm vào giỏ hàng</w:t>
            </w:r>
          </w:p>
          <w:p w14:paraId="08DFF62A" w14:textId="77777777" w:rsidR="00C36084" w:rsidRPr="00BA2086" w:rsidRDefault="00C36084" w:rsidP="00BD5127">
            <w:pPr>
              <w:widowControl w:val="0"/>
              <w:spacing w:line="288" w:lineRule="auto"/>
              <w:rPr>
                <w:b/>
                <w:sz w:val="26"/>
                <w:szCs w:val="26"/>
              </w:rPr>
            </w:pPr>
            <w:r w:rsidRPr="00BA2086">
              <w:rPr>
                <w:b/>
                <w:sz w:val="26"/>
                <w:szCs w:val="26"/>
              </w:rPr>
              <w:t>Bước 2:</w:t>
            </w:r>
          </w:p>
          <w:p w14:paraId="12F35FF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1DB50469" w14:textId="77777777" w:rsidR="00C36084" w:rsidRPr="00BA2086" w:rsidRDefault="00C36084" w:rsidP="00BD5127">
            <w:pPr>
              <w:widowControl w:val="0"/>
              <w:spacing w:line="288" w:lineRule="auto"/>
              <w:rPr>
                <w:b/>
                <w:sz w:val="26"/>
                <w:szCs w:val="26"/>
              </w:rPr>
            </w:pPr>
            <w:r w:rsidRPr="00BA2086">
              <w:rPr>
                <w:b/>
                <w:sz w:val="26"/>
                <w:szCs w:val="26"/>
              </w:rPr>
              <w:t>Bước 3:</w:t>
            </w:r>
          </w:p>
          <w:p w14:paraId="4476F1C8" w14:textId="77777777" w:rsidR="00C36084" w:rsidRPr="00BA2086" w:rsidRDefault="00C36084" w:rsidP="00BD5127">
            <w:pPr>
              <w:widowControl w:val="0"/>
              <w:spacing w:line="288" w:lineRule="auto"/>
              <w:rPr>
                <w:sz w:val="26"/>
                <w:szCs w:val="26"/>
              </w:rPr>
            </w:pPr>
            <w:r w:rsidRPr="00BA2086">
              <w:rPr>
                <w:sz w:val="26"/>
                <w:szCs w:val="26"/>
              </w:rPr>
              <w:t>Điền thông tin:</w:t>
            </w:r>
          </w:p>
          <w:p w14:paraId="222663FE" w14:textId="77777777" w:rsidR="00C36084" w:rsidRPr="00BA2086" w:rsidRDefault="00C36084" w:rsidP="00BD5127">
            <w:pPr>
              <w:widowControl w:val="0"/>
              <w:spacing w:line="288" w:lineRule="auto"/>
              <w:rPr>
                <w:sz w:val="26"/>
                <w:szCs w:val="26"/>
              </w:rPr>
            </w:pPr>
            <w:r w:rsidRPr="00BA2086">
              <w:rPr>
                <w:sz w:val="26"/>
                <w:szCs w:val="26"/>
              </w:rPr>
              <w:t>+ Name</w:t>
            </w:r>
          </w:p>
          <w:p w14:paraId="35D6D50D" w14:textId="77777777" w:rsidR="00C36084" w:rsidRPr="00BA2086" w:rsidRDefault="00C36084" w:rsidP="00BD5127">
            <w:pPr>
              <w:widowControl w:val="0"/>
              <w:spacing w:line="288" w:lineRule="auto"/>
              <w:rPr>
                <w:sz w:val="26"/>
                <w:szCs w:val="26"/>
              </w:rPr>
            </w:pPr>
            <w:r w:rsidRPr="00BA2086">
              <w:rPr>
                <w:sz w:val="26"/>
                <w:szCs w:val="26"/>
              </w:rPr>
              <w:t>+ Address</w:t>
            </w:r>
          </w:p>
          <w:p w14:paraId="0DB81C08" w14:textId="77777777" w:rsidR="00C36084" w:rsidRPr="00BA2086" w:rsidRDefault="00C36084" w:rsidP="00BD5127">
            <w:pPr>
              <w:widowControl w:val="0"/>
              <w:spacing w:line="288" w:lineRule="auto"/>
              <w:rPr>
                <w:sz w:val="26"/>
                <w:szCs w:val="26"/>
              </w:rPr>
            </w:pPr>
            <w:r w:rsidRPr="00BA2086">
              <w:rPr>
                <w:sz w:val="26"/>
                <w:szCs w:val="26"/>
              </w:rPr>
              <w:t>+ Phone</w:t>
            </w:r>
          </w:p>
          <w:p w14:paraId="6B181D3F" w14:textId="77777777" w:rsidR="00C36084" w:rsidRPr="00BA2086" w:rsidRDefault="00C36084" w:rsidP="00BD5127">
            <w:pPr>
              <w:widowControl w:val="0"/>
              <w:spacing w:line="288" w:lineRule="auto"/>
              <w:rPr>
                <w:sz w:val="26"/>
                <w:szCs w:val="26"/>
              </w:rPr>
            </w:pPr>
            <w:r w:rsidRPr="00BA2086">
              <w:rPr>
                <w:sz w:val="26"/>
                <w:szCs w:val="26"/>
              </w:rPr>
              <w:t>+ Email</w:t>
            </w:r>
          </w:p>
          <w:p w14:paraId="1726D886"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484D50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590474C9" w14:textId="77777777" w:rsidR="00C36084" w:rsidRPr="00BA2086" w:rsidRDefault="00C36084" w:rsidP="00BD5127">
            <w:pPr>
              <w:widowControl w:val="0"/>
              <w:spacing w:line="288" w:lineRule="auto"/>
              <w:rPr>
                <w:sz w:val="26"/>
                <w:szCs w:val="26"/>
              </w:rPr>
            </w:pPr>
            <w:r w:rsidRPr="00BA2086">
              <w:rPr>
                <w:sz w:val="26"/>
                <w:szCs w:val="26"/>
              </w:rPr>
              <w:t>Đặt hàng thành công</w:t>
            </w:r>
          </w:p>
        </w:tc>
        <w:tc>
          <w:tcPr>
            <w:tcW w:w="1511" w:type="dxa"/>
            <w:shd w:val="clear" w:color="auto" w:fill="auto"/>
            <w:tcMar>
              <w:top w:w="100" w:type="dxa"/>
              <w:left w:w="100" w:type="dxa"/>
              <w:bottom w:w="100" w:type="dxa"/>
              <w:right w:w="100" w:type="dxa"/>
            </w:tcMar>
          </w:tcPr>
          <w:p w14:paraId="1B01251A" w14:textId="77777777" w:rsidR="00C36084" w:rsidRPr="00BA2086" w:rsidRDefault="00C36084" w:rsidP="00BD5127">
            <w:pPr>
              <w:widowControl w:val="0"/>
              <w:spacing w:line="288" w:lineRule="auto"/>
              <w:rPr>
                <w:b/>
                <w:sz w:val="26"/>
                <w:szCs w:val="26"/>
              </w:rPr>
            </w:pPr>
            <w:r w:rsidRPr="00BA2086">
              <w:rPr>
                <w:sz w:val="26"/>
                <w:szCs w:val="26"/>
              </w:rPr>
              <w:t>Đặt hàng thành công</w:t>
            </w:r>
          </w:p>
        </w:tc>
        <w:tc>
          <w:tcPr>
            <w:tcW w:w="1275" w:type="dxa"/>
            <w:shd w:val="clear" w:color="auto" w:fill="auto"/>
            <w:tcMar>
              <w:top w:w="100" w:type="dxa"/>
              <w:left w:w="100" w:type="dxa"/>
              <w:bottom w:w="100" w:type="dxa"/>
              <w:right w:w="100" w:type="dxa"/>
            </w:tcMar>
          </w:tcPr>
          <w:p w14:paraId="15F9275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12682196" w14:textId="1225BC9F" w:rsidR="00C36084" w:rsidRPr="00BA2086" w:rsidRDefault="00A55274" w:rsidP="00BD5127">
            <w:pPr>
              <w:widowControl w:val="0"/>
              <w:spacing w:line="288" w:lineRule="auto"/>
              <w:rPr>
                <w:b/>
                <w:sz w:val="26"/>
                <w:szCs w:val="26"/>
              </w:rPr>
            </w:pPr>
            <w:r>
              <w:rPr>
                <w:bCs/>
                <w:sz w:val="26"/>
                <w:szCs w:val="26"/>
              </w:rPr>
              <w:t>15/04/2025</w:t>
            </w:r>
          </w:p>
        </w:tc>
      </w:tr>
    </w:tbl>
    <w:p w14:paraId="440DFC63" w14:textId="608438ED" w:rsidR="00C36084" w:rsidRPr="00BA2086" w:rsidRDefault="00C36084" w:rsidP="00AA50E7">
      <w:pPr>
        <w:spacing w:line="288" w:lineRule="auto"/>
        <w:ind w:firstLine="720"/>
        <w:outlineLvl w:val="3"/>
        <w:rPr>
          <w:b/>
          <w:sz w:val="26"/>
          <w:szCs w:val="26"/>
        </w:rPr>
      </w:pPr>
      <w:r w:rsidRPr="00BA2086">
        <w:rPr>
          <w:b/>
          <w:sz w:val="26"/>
          <w:szCs w:val="26"/>
        </w:rPr>
        <w:t>4.3.</w:t>
      </w:r>
      <w:r w:rsidR="001103EE">
        <w:rPr>
          <w:b/>
          <w:sz w:val="26"/>
          <w:szCs w:val="26"/>
        </w:rPr>
        <w:t>7</w:t>
      </w:r>
      <w:r w:rsidRPr="00BA2086">
        <w:rPr>
          <w:b/>
          <w:sz w:val="26"/>
          <w:szCs w:val="26"/>
        </w:rPr>
        <w:t xml:space="preserve"> Chức năng hủy đơn hàng</w:t>
      </w:r>
    </w:p>
    <w:p w14:paraId="67982AB8" w14:textId="571E49C0" w:rsidR="00C36084" w:rsidRPr="008302A7" w:rsidRDefault="008302A7" w:rsidP="001930B6">
      <w:pPr>
        <w:pStyle w:val="Caption"/>
        <w:keepNext/>
        <w:spacing w:before="240" w:after="0"/>
      </w:pPr>
      <w:bookmarkStart w:id="203" w:name="_Toc184378454"/>
      <w:bookmarkStart w:id="204" w:name="_Toc196289037"/>
      <w:r>
        <w:t xml:space="preserve">Bảng </w:t>
      </w:r>
      <w:fldSimple w:instr=" SEQ Bảng \* ARABIC ">
        <w:r w:rsidR="00CF71CE">
          <w:rPr>
            <w:noProof/>
          </w:rPr>
          <w:t>30</w:t>
        </w:r>
      </w:fldSimple>
      <w:r w:rsidR="00D924BE">
        <w:t>.</w:t>
      </w:r>
      <w:r w:rsidRPr="00BA2086">
        <w:t xml:space="preserve"> </w:t>
      </w:r>
      <w:r w:rsidRPr="00BA2086">
        <w:rPr>
          <w:bCs/>
        </w:rPr>
        <w:t>Test case kiểm thử chức năng hủy đơn hàng</w:t>
      </w:r>
      <w:bookmarkEnd w:id="203"/>
      <w:bookmarkEnd w:id="204"/>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407"/>
        <w:gridCol w:w="1739"/>
        <w:gridCol w:w="1286"/>
        <w:gridCol w:w="1369"/>
        <w:gridCol w:w="1701"/>
        <w:gridCol w:w="1318"/>
      </w:tblGrid>
      <w:tr w:rsidR="00C36084" w:rsidRPr="00BA2086" w14:paraId="111F8714" w14:textId="77777777" w:rsidTr="004A0605">
        <w:tc>
          <w:tcPr>
            <w:tcW w:w="710" w:type="dxa"/>
            <w:shd w:val="clear" w:color="auto" w:fill="auto"/>
            <w:tcMar>
              <w:top w:w="100" w:type="dxa"/>
              <w:left w:w="100" w:type="dxa"/>
              <w:bottom w:w="100" w:type="dxa"/>
              <w:right w:w="100" w:type="dxa"/>
            </w:tcMar>
          </w:tcPr>
          <w:p w14:paraId="53ABBCF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407" w:type="dxa"/>
            <w:shd w:val="clear" w:color="auto" w:fill="auto"/>
            <w:tcMar>
              <w:top w:w="100" w:type="dxa"/>
              <w:left w:w="100" w:type="dxa"/>
              <w:bottom w:w="100" w:type="dxa"/>
              <w:right w:w="100" w:type="dxa"/>
            </w:tcMar>
          </w:tcPr>
          <w:p w14:paraId="7E7E488B"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39" w:type="dxa"/>
            <w:shd w:val="clear" w:color="auto" w:fill="auto"/>
            <w:tcMar>
              <w:top w:w="100" w:type="dxa"/>
              <w:left w:w="100" w:type="dxa"/>
              <w:bottom w:w="100" w:type="dxa"/>
              <w:right w:w="100" w:type="dxa"/>
            </w:tcMar>
          </w:tcPr>
          <w:p w14:paraId="4DB1E864"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D2D33B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69" w:type="dxa"/>
            <w:shd w:val="clear" w:color="auto" w:fill="auto"/>
            <w:tcMar>
              <w:top w:w="100" w:type="dxa"/>
              <w:left w:w="100" w:type="dxa"/>
              <w:bottom w:w="100" w:type="dxa"/>
              <w:right w:w="100" w:type="dxa"/>
            </w:tcMar>
          </w:tcPr>
          <w:p w14:paraId="0A27040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01" w:type="dxa"/>
            <w:shd w:val="clear" w:color="auto" w:fill="auto"/>
            <w:tcMar>
              <w:top w:w="100" w:type="dxa"/>
              <w:left w:w="100" w:type="dxa"/>
              <w:bottom w:w="100" w:type="dxa"/>
              <w:right w:w="100" w:type="dxa"/>
            </w:tcMar>
          </w:tcPr>
          <w:p w14:paraId="15D31C26"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5EEBA4D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7DC00AE" w14:textId="77777777" w:rsidTr="004A0605">
        <w:tc>
          <w:tcPr>
            <w:tcW w:w="710" w:type="dxa"/>
            <w:shd w:val="clear" w:color="auto" w:fill="auto"/>
            <w:tcMar>
              <w:top w:w="100" w:type="dxa"/>
              <w:left w:w="100" w:type="dxa"/>
              <w:bottom w:w="100" w:type="dxa"/>
              <w:right w:w="100" w:type="dxa"/>
            </w:tcMar>
          </w:tcPr>
          <w:p w14:paraId="018DBBD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407" w:type="dxa"/>
            <w:shd w:val="clear" w:color="auto" w:fill="auto"/>
            <w:tcMar>
              <w:top w:w="100" w:type="dxa"/>
              <w:left w:w="100" w:type="dxa"/>
              <w:bottom w:w="100" w:type="dxa"/>
              <w:right w:w="100" w:type="dxa"/>
            </w:tcMar>
          </w:tcPr>
          <w:p w14:paraId="135496B6" w14:textId="5E470899" w:rsidR="00C36084" w:rsidRPr="00BA2086" w:rsidRDefault="004A0605" w:rsidP="00AA50E7">
            <w:pPr>
              <w:widowControl w:val="0"/>
              <w:spacing w:line="288" w:lineRule="auto"/>
              <w:rPr>
                <w:sz w:val="26"/>
                <w:szCs w:val="26"/>
              </w:rPr>
            </w:pPr>
            <w:r>
              <w:rPr>
                <w:sz w:val="26"/>
                <w:szCs w:val="26"/>
              </w:rPr>
              <w:t>H</w:t>
            </w:r>
            <w:r w:rsidR="00C36084" w:rsidRPr="00BA2086">
              <w:rPr>
                <w:sz w:val="26"/>
                <w:szCs w:val="26"/>
              </w:rPr>
              <w:t>ủy đơn</w:t>
            </w:r>
          </w:p>
          <w:p w14:paraId="2F266CCE" w14:textId="77777777" w:rsidR="00C36084" w:rsidRPr="00BA2086" w:rsidRDefault="00C36084" w:rsidP="00AA50E7">
            <w:pPr>
              <w:widowControl w:val="0"/>
              <w:spacing w:line="288" w:lineRule="auto"/>
              <w:rPr>
                <w:sz w:val="26"/>
                <w:szCs w:val="26"/>
              </w:rPr>
            </w:pPr>
            <w:r w:rsidRPr="00BA2086">
              <w:rPr>
                <w:sz w:val="26"/>
                <w:szCs w:val="26"/>
              </w:rPr>
              <w:t>hàng ở</w:t>
            </w:r>
          </w:p>
          <w:p w14:paraId="7028E683" w14:textId="77777777" w:rsidR="00C36084" w:rsidRPr="00BA2086" w:rsidRDefault="00C36084" w:rsidP="00AA50E7">
            <w:pPr>
              <w:widowControl w:val="0"/>
              <w:spacing w:line="288" w:lineRule="auto"/>
              <w:rPr>
                <w:sz w:val="26"/>
                <w:szCs w:val="26"/>
              </w:rPr>
            </w:pPr>
            <w:r w:rsidRPr="00BA2086">
              <w:rPr>
                <w:sz w:val="26"/>
                <w:szCs w:val="26"/>
              </w:rPr>
              <w:t>trạng</w:t>
            </w:r>
          </w:p>
          <w:p w14:paraId="6C201AF6" w14:textId="77777777" w:rsidR="00C36084" w:rsidRPr="00BA2086" w:rsidRDefault="00C36084" w:rsidP="00AA50E7">
            <w:pPr>
              <w:widowControl w:val="0"/>
              <w:spacing w:line="288" w:lineRule="auto"/>
              <w:rPr>
                <w:sz w:val="26"/>
                <w:szCs w:val="26"/>
              </w:rPr>
            </w:pPr>
            <w:r w:rsidRPr="00BA2086">
              <w:rPr>
                <w:sz w:val="26"/>
                <w:szCs w:val="26"/>
              </w:rPr>
              <w:t>thái</w:t>
            </w:r>
          </w:p>
          <w:p w14:paraId="26B73473" w14:textId="77777777" w:rsidR="00C36084" w:rsidRPr="00BA2086" w:rsidRDefault="00C36084" w:rsidP="00AA50E7">
            <w:pPr>
              <w:widowControl w:val="0"/>
              <w:spacing w:line="288" w:lineRule="auto"/>
              <w:rPr>
                <w:sz w:val="26"/>
                <w:szCs w:val="26"/>
              </w:rPr>
            </w:pPr>
            <w:r w:rsidRPr="00BA2086">
              <w:rPr>
                <w:sz w:val="26"/>
                <w:szCs w:val="26"/>
              </w:rPr>
              <w:t>đang xử</w:t>
            </w:r>
          </w:p>
          <w:p w14:paraId="5D63D49A" w14:textId="77777777" w:rsidR="00C36084" w:rsidRPr="00BA2086" w:rsidRDefault="00C36084" w:rsidP="00AA50E7">
            <w:pPr>
              <w:widowControl w:val="0"/>
              <w:spacing w:line="288" w:lineRule="auto"/>
              <w:rPr>
                <w:sz w:val="26"/>
                <w:szCs w:val="26"/>
              </w:rPr>
            </w:pPr>
            <w:r w:rsidRPr="00BA2086">
              <w:rPr>
                <w:sz w:val="26"/>
                <w:szCs w:val="26"/>
              </w:rPr>
              <w:t>lý hoặc đang chuẩn bị hàng và</w:t>
            </w:r>
          </w:p>
          <w:p w14:paraId="59DFF3F5" w14:textId="77777777" w:rsidR="00C36084" w:rsidRPr="00BA2086" w:rsidRDefault="00C36084" w:rsidP="00AA50E7">
            <w:pPr>
              <w:widowControl w:val="0"/>
              <w:spacing w:line="288" w:lineRule="auto"/>
              <w:rPr>
                <w:sz w:val="26"/>
                <w:szCs w:val="26"/>
              </w:rPr>
            </w:pPr>
            <w:r w:rsidRPr="00BA2086">
              <w:rPr>
                <w:sz w:val="26"/>
                <w:szCs w:val="26"/>
              </w:rPr>
              <w:t>phương</w:t>
            </w:r>
          </w:p>
          <w:p w14:paraId="7F9ED9F0" w14:textId="77777777" w:rsidR="00C36084" w:rsidRPr="00BA2086" w:rsidRDefault="00C36084" w:rsidP="00AA50E7">
            <w:pPr>
              <w:widowControl w:val="0"/>
              <w:spacing w:line="288" w:lineRule="auto"/>
              <w:rPr>
                <w:sz w:val="26"/>
                <w:szCs w:val="26"/>
              </w:rPr>
            </w:pPr>
            <w:r w:rsidRPr="00BA2086">
              <w:rPr>
                <w:sz w:val="26"/>
                <w:szCs w:val="26"/>
              </w:rPr>
              <w:t>thức</w:t>
            </w:r>
          </w:p>
          <w:p w14:paraId="0C1BC786" w14:textId="77777777" w:rsidR="00C36084" w:rsidRPr="00BA2086" w:rsidRDefault="00C36084" w:rsidP="00AA50E7">
            <w:pPr>
              <w:widowControl w:val="0"/>
              <w:spacing w:line="288" w:lineRule="auto"/>
              <w:rPr>
                <w:sz w:val="26"/>
                <w:szCs w:val="26"/>
              </w:rPr>
            </w:pPr>
            <w:r w:rsidRPr="00BA2086">
              <w:rPr>
                <w:sz w:val="26"/>
                <w:szCs w:val="26"/>
              </w:rPr>
              <w:t>thanh</w:t>
            </w:r>
          </w:p>
          <w:p w14:paraId="20C2128F" w14:textId="77777777" w:rsidR="00C36084" w:rsidRPr="00BA2086" w:rsidRDefault="00C36084" w:rsidP="00AA50E7">
            <w:pPr>
              <w:widowControl w:val="0"/>
              <w:spacing w:line="288" w:lineRule="auto"/>
              <w:rPr>
                <w:sz w:val="26"/>
                <w:szCs w:val="26"/>
              </w:rPr>
            </w:pPr>
            <w:r w:rsidRPr="00BA2086">
              <w:rPr>
                <w:sz w:val="26"/>
                <w:szCs w:val="26"/>
              </w:rPr>
              <w:t>toán khi</w:t>
            </w:r>
          </w:p>
          <w:p w14:paraId="76FED027" w14:textId="5AA1CF0A" w:rsidR="00C36084" w:rsidRPr="00BA2086" w:rsidRDefault="00C36084" w:rsidP="00AA50E7">
            <w:pPr>
              <w:widowControl w:val="0"/>
              <w:spacing w:line="288" w:lineRule="auto"/>
              <w:rPr>
                <w:sz w:val="26"/>
                <w:szCs w:val="26"/>
              </w:rPr>
            </w:pPr>
            <w:r w:rsidRPr="00BA2086">
              <w:rPr>
                <w:sz w:val="26"/>
                <w:szCs w:val="26"/>
              </w:rPr>
              <w:t>nhận</w:t>
            </w:r>
            <w:r w:rsidR="00B33E3D">
              <w:rPr>
                <w:sz w:val="26"/>
                <w:szCs w:val="26"/>
              </w:rPr>
              <w:t xml:space="preserve"> hàng</w:t>
            </w:r>
          </w:p>
        </w:tc>
        <w:tc>
          <w:tcPr>
            <w:tcW w:w="1739" w:type="dxa"/>
            <w:shd w:val="clear" w:color="auto" w:fill="auto"/>
            <w:tcMar>
              <w:top w:w="100" w:type="dxa"/>
              <w:left w:w="100" w:type="dxa"/>
              <w:bottom w:w="100" w:type="dxa"/>
              <w:right w:w="100" w:type="dxa"/>
            </w:tcMar>
          </w:tcPr>
          <w:p w14:paraId="288459C3" w14:textId="77777777" w:rsidR="00C36084" w:rsidRPr="00BA2086" w:rsidRDefault="00C36084" w:rsidP="00BD5127">
            <w:pPr>
              <w:widowControl w:val="0"/>
              <w:spacing w:line="288" w:lineRule="auto"/>
              <w:rPr>
                <w:sz w:val="26"/>
                <w:szCs w:val="26"/>
              </w:rPr>
            </w:pPr>
            <w:r w:rsidRPr="00BA2086">
              <w:rPr>
                <w:b/>
                <w:sz w:val="26"/>
                <w:szCs w:val="26"/>
              </w:rPr>
              <w:t xml:space="preserve">Bước 1: </w:t>
            </w:r>
          </w:p>
          <w:p w14:paraId="78744F66" w14:textId="77777777" w:rsidR="00C36084" w:rsidRPr="00BA2086" w:rsidRDefault="00C36084" w:rsidP="00BD5127">
            <w:pPr>
              <w:widowControl w:val="0"/>
              <w:spacing w:line="288" w:lineRule="auto"/>
              <w:rPr>
                <w:b/>
                <w:sz w:val="26"/>
                <w:szCs w:val="26"/>
              </w:rPr>
            </w:pPr>
            <w:r w:rsidRPr="00BA2086">
              <w:rPr>
                <w:sz w:val="26"/>
                <w:szCs w:val="26"/>
              </w:rPr>
              <w:t>Chọn danh sách đơn hàng</w:t>
            </w:r>
            <w:r w:rsidRPr="00BA2086">
              <w:rPr>
                <w:b/>
                <w:sz w:val="26"/>
                <w:szCs w:val="26"/>
              </w:rPr>
              <w:t xml:space="preserve"> </w:t>
            </w:r>
          </w:p>
          <w:p w14:paraId="2116F9C9" w14:textId="77777777" w:rsidR="00C36084" w:rsidRPr="00BA2086" w:rsidRDefault="00C36084" w:rsidP="00BD5127">
            <w:pPr>
              <w:widowControl w:val="0"/>
              <w:spacing w:line="288" w:lineRule="auto"/>
              <w:rPr>
                <w:b/>
                <w:sz w:val="26"/>
                <w:szCs w:val="26"/>
              </w:rPr>
            </w:pPr>
            <w:r w:rsidRPr="00BA2086">
              <w:rPr>
                <w:b/>
                <w:sz w:val="26"/>
                <w:szCs w:val="26"/>
              </w:rPr>
              <w:t>Bước 2:</w:t>
            </w:r>
          </w:p>
          <w:p w14:paraId="09796612" w14:textId="77777777" w:rsidR="00C36084" w:rsidRPr="00BA2086" w:rsidRDefault="00C36084" w:rsidP="00BD5127">
            <w:pPr>
              <w:widowControl w:val="0"/>
              <w:spacing w:line="288" w:lineRule="auto"/>
              <w:rPr>
                <w:sz w:val="26"/>
                <w:szCs w:val="26"/>
              </w:rPr>
            </w:pPr>
            <w:r w:rsidRPr="00BA2086">
              <w:rPr>
                <w:sz w:val="26"/>
                <w:szCs w:val="26"/>
              </w:rPr>
              <w:t>Chọn xem chi tiết đơn hàng</w:t>
            </w:r>
          </w:p>
          <w:p w14:paraId="114D700C" w14:textId="77777777" w:rsidR="00C36084" w:rsidRPr="00BA2086" w:rsidRDefault="00C36084" w:rsidP="00BD5127">
            <w:pPr>
              <w:widowControl w:val="0"/>
              <w:spacing w:line="288" w:lineRule="auto"/>
              <w:rPr>
                <w:b/>
                <w:sz w:val="26"/>
                <w:szCs w:val="26"/>
              </w:rPr>
            </w:pPr>
            <w:r w:rsidRPr="00BA2086">
              <w:rPr>
                <w:b/>
                <w:sz w:val="26"/>
                <w:szCs w:val="26"/>
              </w:rPr>
              <w:t>Bước 3:</w:t>
            </w:r>
          </w:p>
          <w:p w14:paraId="62D035FA" w14:textId="77777777" w:rsidR="00C36084" w:rsidRPr="00BA2086" w:rsidRDefault="00C36084" w:rsidP="00BD5127">
            <w:pPr>
              <w:widowControl w:val="0"/>
              <w:spacing w:line="288" w:lineRule="auto"/>
              <w:rPr>
                <w:sz w:val="26"/>
                <w:szCs w:val="26"/>
              </w:rPr>
            </w:pPr>
            <w:r w:rsidRPr="00BA2086">
              <w:rPr>
                <w:sz w:val="26"/>
                <w:szCs w:val="26"/>
              </w:rPr>
              <w:t>Chọn hủy đơn hàng</w:t>
            </w:r>
          </w:p>
          <w:p w14:paraId="68B3ABCF" w14:textId="77777777" w:rsidR="00C36084" w:rsidRPr="00BA2086" w:rsidRDefault="00C36084" w:rsidP="00BD5127">
            <w:pPr>
              <w:widowControl w:val="0"/>
              <w:spacing w:line="288" w:lineRule="auto"/>
              <w:rPr>
                <w:sz w:val="26"/>
                <w:szCs w:val="26"/>
              </w:rPr>
            </w:pPr>
          </w:p>
        </w:tc>
        <w:tc>
          <w:tcPr>
            <w:tcW w:w="1286" w:type="dxa"/>
            <w:shd w:val="clear" w:color="auto" w:fill="auto"/>
            <w:tcMar>
              <w:top w:w="100" w:type="dxa"/>
              <w:left w:w="100" w:type="dxa"/>
              <w:bottom w:w="100" w:type="dxa"/>
              <w:right w:w="100" w:type="dxa"/>
            </w:tcMar>
          </w:tcPr>
          <w:p w14:paraId="4FD304EE" w14:textId="77777777" w:rsidR="00C36084" w:rsidRPr="00BA2086" w:rsidRDefault="00C36084" w:rsidP="00BD5127">
            <w:pPr>
              <w:widowControl w:val="0"/>
              <w:spacing w:line="288" w:lineRule="auto"/>
              <w:rPr>
                <w:sz w:val="26"/>
                <w:szCs w:val="26"/>
              </w:rPr>
            </w:pPr>
            <w:r w:rsidRPr="00BA2086">
              <w:rPr>
                <w:sz w:val="26"/>
                <w:szCs w:val="26"/>
              </w:rPr>
              <w:t>Hủy đơn hàng thành công</w:t>
            </w:r>
          </w:p>
        </w:tc>
        <w:tc>
          <w:tcPr>
            <w:tcW w:w="1369" w:type="dxa"/>
            <w:shd w:val="clear" w:color="auto" w:fill="auto"/>
            <w:tcMar>
              <w:top w:w="100" w:type="dxa"/>
              <w:left w:w="100" w:type="dxa"/>
              <w:bottom w:w="100" w:type="dxa"/>
              <w:right w:w="100" w:type="dxa"/>
            </w:tcMar>
          </w:tcPr>
          <w:p w14:paraId="6D710B67" w14:textId="77777777" w:rsidR="00C36084" w:rsidRPr="00BA2086" w:rsidRDefault="00C36084" w:rsidP="00BD5127">
            <w:pPr>
              <w:widowControl w:val="0"/>
              <w:spacing w:line="288" w:lineRule="auto"/>
              <w:rPr>
                <w:b/>
                <w:sz w:val="26"/>
                <w:szCs w:val="26"/>
              </w:rPr>
            </w:pPr>
            <w:r w:rsidRPr="00BA2086">
              <w:rPr>
                <w:sz w:val="26"/>
                <w:szCs w:val="26"/>
              </w:rPr>
              <w:t>Hủy đơn hàng thành công</w:t>
            </w:r>
          </w:p>
        </w:tc>
        <w:tc>
          <w:tcPr>
            <w:tcW w:w="1701" w:type="dxa"/>
            <w:shd w:val="clear" w:color="auto" w:fill="auto"/>
            <w:tcMar>
              <w:top w:w="100" w:type="dxa"/>
              <w:left w:w="100" w:type="dxa"/>
              <w:bottom w:w="100" w:type="dxa"/>
              <w:right w:w="100" w:type="dxa"/>
            </w:tcMar>
          </w:tcPr>
          <w:p w14:paraId="24CF72AB"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456ED486" w14:textId="4358B6C1" w:rsidR="00C36084" w:rsidRPr="00BA2086" w:rsidRDefault="00A55274" w:rsidP="00BD5127">
            <w:pPr>
              <w:widowControl w:val="0"/>
              <w:spacing w:line="288" w:lineRule="auto"/>
              <w:rPr>
                <w:b/>
                <w:sz w:val="26"/>
                <w:szCs w:val="26"/>
              </w:rPr>
            </w:pPr>
            <w:r>
              <w:rPr>
                <w:bCs/>
                <w:sz w:val="26"/>
                <w:szCs w:val="26"/>
              </w:rPr>
              <w:t>15/04/2025</w:t>
            </w:r>
          </w:p>
        </w:tc>
      </w:tr>
    </w:tbl>
    <w:p w14:paraId="3A69B952" w14:textId="77777777" w:rsidR="004A0605" w:rsidRDefault="004A0605" w:rsidP="004A0605"/>
    <w:p w14:paraId="0BEC5831" w14:textId="77777777" w:rsidR="004A0605" w:rsidRDefault="004A0605" w:rsidP="004A0605"/>
    <w:p w14:paraId="5E12F18B" w14:textId="4B9E5410" w:rsidR="00C36084" w:rsidRPr="00BA2086" w:rsidRDefault="00C36084" w:rsidP="00B33E3D">
      <w:pPr>
        <w:spacing w:line="288" w:lineRule="auto"/>
        <w:outlineLvl w:val="3"/>
        <w:rPr>
          <w:b/>
          <w:sz w:val="26"/>
          <w:szCs w:val="26"/>
        </w:rPr>
      </w:pPr>
      <w:r w:rsidRPr="00BA2086">
        <w:rPr>
          <w:b/>
          <w:sz w:val="26"/>
          <w:szCs w:val="26"/>
        </w:rPr>
        <w:t>4.3.</w:t>
      </w:r>
      <w:r w:rsidR="001103EE">
        <w:rPr>
          <w:b/>
          <w:sz w:val="26"/>
          <w:szCs w:val="26"/>
        </w:rPr>
        <w:t>8</w:t>
      </w:r>
      <w:r w:rsidRPr="00BA2086">
        <w:rPr>
          <w:b/>
          <w:sz w:val="26"/>
          <w:szCs w:val="26"/>
        </w:rPr>
        <w:t xml:space="preserve"> Chức năng quản lý </w:t>
      </w:r>
      <w:r w:rsidR="00A14523">
        <w:rPr>
          <w:b/>
          <w:sz w:val="26"/>
          <w:szCs w:val="26"/>
        </w:rPr>
        <w:t>tài khoản</w:t>
      </w:r>
    </w:p>
    <w:p w14:paraId="17C955A3" w14:textId="2954C40D" w:rsidR="00C36084" w:rsidRPr="008302A7" w:rsidRDefault="008302A7" w:rsidP="001930B6">
      <w:pPr>
        <w:pStyle w:val="Caption"/>
        <w:keepNext/>
        <w:spacing w:before="240" w:after="0"/>
      </w:pPr>
      <w:bookmarkStart w:id="205" w:name="_Toc184378455"/>
      <w:bookmarkStart w:id="206" w:name="_Toc196289038"/>
      <w:r>
        <w:t xml:space="preserve">Bảng </w:t>
      </w:r>
      <w:fldSimple w:instr=" SEQ Bảng \* ARABIC ">
        <w:r w:rsidR="00CF71CE">
          <w:rPr>
            <w:noProof/>
          </w:rPr>
          <w:t>31</w:t>
        </w:r>
      </w:fldSimple>
      <w:r w:rsidR="00D924BE">
        <w:t>.</w:t>
      </w:r>
      <w:r w:rsidRPr="00BA2086">
        <w:t xml:space="preserve"> </w:t>
      </w:r>
      <w:r w:rsidRPr="00BA2086">
        <w:rPr>
          <w:bCs/>
        </w:rPr>
        <w:t xml:space="preserve">Test case kiểm thử chức năng quản lý </w:t>
      </w:r>
      <w:bookmarkEnd w:id="205"/>
      <w:r w:rsidR="00A14523">
        <w:rPr>
          <w:bCs/>
        </w:rPr>
        <w:t>tài khoản</w:t>
      </w:r>
      <w:bookmarkEnd w:id="206"/>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268758F5" w14:textId="77777777" w:rsidTr="00B33E3D">
        <w:tc>
          <w:tcPr>
            <w:tcW w:w="710" w:type="dxa"/>
            <w:shd w:val="clear" w:color="auto" w:fill="auto"/>
            <w:tcMar>
              <w:top w:w="100" w:type="dxa"/>
              <w:left w:w="100" w:type="dxa"/>
              <w:bottom w:w="100" w:type="dxa"/>
              <w:right w:w="100" w:type="dxa"/>
            </w:tcMar>
          </w:tcPr>
          <w:p w14:paraId="21E7168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3957D1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78FA8B7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EC4A46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18E4C7EF"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1BD6E99A"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ECC8141"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42D9718" w14:textId="77777777" w:rsidTr="00B33E3D">
        <w:tc>
          <w:tcPr>
            <w:tcW w:w="710" w:type="dxa"/>
            <w:shd w:val="clear" w:color="auto" w:fill="auto"/>
            <w:tcMar>
              <w:top w:w="100" w:type="dxa"/>
              <w:left w:w="100" w:type="dxa"/>
              <w:bottom w:w="100" w:type="dxa"/>
              <w:right w:w="100" w:type="dxa"/>
            </w:tcMar>
          </w:tcPr>
          <w:p w14:paraId="316C6747"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6C2D215" w14:textId="378E89C4" w:rsidR="00C36084" w:rsidRPr="00BA2086" w:rsidRDefault="00C36084" w:rsidP="00BD5127">
            <w:pPr>
              <w:widowControl w:val="0"/>
              <w:spacing w:line="288" w:lineRule="auto"/>
              <w:rPr>
                <w:sz w:val="26"/>
                <w:szCs w:val="26"/>
              </w:rPr>
            </w:pPr>
            <w:r w:rsidRPr="00BA2086">
              <w:rPr>
                <w:sz w:val="26"/>
                <w:szCs w:val="26"/>
              </w:rPr>
              <w:t xml:space="preserve">Cập nhật </w:t>
            </w:r>
            <w:r w:rsidR="00A14523">
              <w:rPr>
                <w:sz w:val="26"/>
                <w:szCs w:val="26"/>
              </w:rPr>
              <w:t>tài khoản</w:t>
            </w:r>
          </w:p>
        </w:tc>
        <w:tc>
          <w:tcPr>
            <w:tcW w:w="1976" w:type="dxa"/>
            <w:shd w:val="clear" w:color="auto" w:fill="auto"/>
            <w:tcMar>
              <w:top w:w="100" w:type="dxa"/>
              <w:left w:w="100" w:type="dxa"/>
              <w:bottom w:w="100" w:type="dxa"/>
              <w:right w:w="100" w:type="dxa"/>
            </w:tcMar>
          </w:tcPr>
          <w:p w14:paraId="1B02277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edit tương ứng với người dùng cần cập nhật</w:t>
            </w:r>
          </w:p>
          <w:p w14:paraId="3CB04CFB" w14:textId="77777777" w:rsidR="00C36084" w:rsidRPr="00BA2086" w:rsidRDefault="00C36084" w:rsidP="00BD5127">
            <w:pPr>
              <w:widowControl w:val="0"/>
              <w:spacing w:line="288" w:lineRule="auto"/>
              <w:rPr>
                <w:b/>
                <w:sz w:val="26"/>
                <w:szCs w:val="26"/>
              </w:rPr>
            </w:pPr>
            <w:r w:rsidRPr="00BA2086">
              <w:rPr>
                <w:b/>
                <w:sz w:val="26"/>
                <w:szCs w:val="26"/>
              </w:rPr>
              <w:t>Bước 2:</w:t>
            </w:r>
          </w:p>
          <w:p w14:paraId="2F4BCEB7" w14:textId="167A08F5" w:rsidR="00C36084" w:rsidRPr="00BA2086" w:rsidRDefault="0013579C" w:rsidP="0013579C">
            <w:pPr>
              <w:widowControl w:val="0"/>
              <w:spacing w:line="288" w:lineRule="auto"/>
              <w:rPr>
                <w:sz w:val="26"/>
                <w:szCs w:val="26"/>
              </w:rPr>
            </w:pPr>
            <w:r>
              <w:rPr>
                <w:sz w:val="26"/>
                <w:szCs w:val="26"/>
              </w:rPr>
              <w:t>Cập nhật trạng thái hoặc vai trò của tài khoản</w:t>
            </w:r>
          </w:p>
          <w:p w14:paraId="0A46120F" w14:textId="77777777" w:rsidR="00C36084" w:rsidRPr="00BA2086" w:rsidRDefault="00C36084" w:rsidP="00BD5127">
            <w:pPr>
              <w:widowControl w:val="0"/>
              <w:spacing w:line="288" w:lineRule="auto"/>
              <w:rPr>
                <w:b/>
                <w:sz w:val="26"/>
                <w:szCs w:val="26"/>
              </w:rPr>
            </w:pPr>
            <w:r w:rsidRPr="00BA2086">
              <w:rPr>
                <w:b/>
                <w:sz w:val="26"/>
                <w:szCs w:val="26"/>
              </w:rPr>
              <w:t>Bước 3:</w:t>
            </w:r>
          </w:p>
          <w:p w14:paraId="3D2F792E" w14:textId="77777777" w:rsidR="00C36084" w:rsidRPr="00BA2086" w:rsidRDefault="00C36084" w:rsidP="00BD5127">
            <w:pPr>
              <w:widowControl w:val="0"/>
              <w:spacing w:line="288" w:lineRule="auto"/>
              <w:rPr>
                <w:b/>
                <w:sz w:val="26"/>
                <w:szCs w:val="26"/>
              </w:rPr>
            </w:pPr>
            <w:r w:rsidRPr="00BA2086">
              <w:rPr>
                <w:sz w:val="26"/>
                <w:szCs w:val="26"/>
              </w:rPr>
              <w:t>Chọn cập nhật</w:t>
            </w:r>
          </w:p>
        </w:tc>
        <w:tc>
          <w:tcPr>
            <w:tcW w:w="1286" w:type="dxa"/>
            <w:shd w:val="clear" w:color="auto" w:fill="auto"/>
            <w:tcMar>
              <w:top w:w="100" w:type="dxa"/>
              <w:left w:w="100" w:type="dxa"/>
              <w:bottom w:w="100" w:type="dxa"/>
              <w:right w:w="100" w:type="dxa"/>
            </w:tcMar>
          </w:tcPr>
          <w:p w14:paraId="6148A83C" w14:textId="77777777" w:rsidR="00C36084" w:rsidRPr="00BA2086" w:rsidRDefault="00C36084" w:rsidP="00BD5127">
            <w:pPr>
              <w:widowControl w:val="0"/>
              <w:spacing w:line="288" w:lineRule="auto"/>
              <w:rPr>
                <w:sz w:val="26"/>
                <w:szCs w:val="26"/>
              </w:rPr>
            </w:pPr>
            <w:r w:rsidRPr="00BA2086">
              <w:rPr>
                <w:sz w:val="26"/>
                <w:szCs w:val="26"/>
              </w:rPr>
              <w:t>Hiển thị thông báo cập nhật người dùng thành công</w:t>
            </w:r>
          </w:p>
        </w:tc>
        <w:tc>
          <w:tcPr>
            <w:tcW w:w="1286" w:type="dxa"/>
            <w:shd w:val="clear" w:color="auto" w:fill="auto"/>
            <w:tcMar>
              <w:top w:w="100" w:type="dxa"/>
              <w:left w:w="100" w:type="dxa"/>
              <w:bottom w:w="100" w:type="dxa"/>
              <w:right w:w="100" w:type="dxa"/>
            </w:tcMar>
          </w:tcPr>
          <w:p w14:paraId="3B6AED6C"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người dùng thành công</w:t>
            </w:r>
          </w:p>
        </w:tc>
        <w:tc>
          <w:tcPr>
            <w:tcW w:w="1642" w:type="dxa"/>
            <w:shd w:val="clear" w:color="auto" w:fill="auto"/>
            <w:tcMar>
              <w:top w:w="100" w:type="dxa"/>
              <w:left w:w="100" w:type="dxa"/>
              <w:bottom w:w="100" w:type="dxa"/>
              <w:right w:w="100" w:type="dxa"/>
            </w:tcMar>
          </w:tcPr>
          <w:p w14:paraId="10232A18"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301296BD" w14:textId="5547BD52" w:rsidR="00C36084" w:rsidRPr="00BA2086" w:rsidRDefault="00A55274" w:rsidP="00BD5127">
            <w:pPr>
              <w:widowControl w:val="0"/>
              <w:spacing w:line="288" w:lineRule="auto"/>
              <w:rPr>
                <w:b/>
                <w:sz w:val="26"/>
                <w:szCs w:val="26"/>
              </w:rPr>
            </w:pPr>
            <w:r>
              <w:rPr>
                <w:bCs/>
                <w:sz w:val="26"/>
                <w:szCs w:val="26"/>
              </w:rPr>
              <w:t>15/04/2025</w:t>
            </w:r>
          </w:p>
        </w:tc>
      </w:tr>
    </w:tbl>
    <w:p w14:paraId="30C76117" w14:textId="170C7991" w:rsidR="00C36084" w:rsidRPr="00BA2086" w:rsidRDefault="00C36084" w:rsidP="004A0605">
      <w:pPr>
        <w:spacing w:line="288" w:lineRule="auto"/>
        <w:outlineLvl w:val="3"/>
        <w:rPr>
          <w:b/>
          <w:sz w:val="26"/>
          <w:szCs w:val="26"/>
        </w:rPr>
      </w:pPr>
      <w:r w:rsidRPr="00BA2086">
        <w:rPr>
          <w:b/>
          <w:sz w:val="26"/>
          <w:szCs w:val="26"/>
        </w:rPr>
        <w:t>4.3.</w:t>
      </w:r>
      <w:r w:rsidR="001103EE">
        <w:rPr>
          <w:b/>
          <w:sz w:val="26"/>
          <w:szCs w:val="26"/>
        </w:rPr>
        <w:t>9</w:t>
      </w:r>
      <w:r w:rsidRPr="00BA2086">
        <w:rPr>
          <w:b/>
          <w:sz w:val="26"/>
          <w:szCs w:val="26"/>
        </w:rPr>
        <w:t xml:space="preserve"> Chức năng quản lý sản phẩm</w:t>
      </w:r>
    </w:p>
    <w:p w14:paraId="6BE48B4A" w14:textId="0E591D88" w:rsidR="00C36084" w:rsidRPr="008302A7" w:rsidRDefault="008302A7" w:rsidP="001930B6">
      <w:pPr>
        <w:pStyle w:val="Caption"/>
        <w:keepNext/>
        <w:spacing w:before="240" w:after="0"/>
      </w:pPr>
      <w:bookmarkStart w:id="207" w:name="_Toc184378456"/>
      <w:bookmarkStart w:id="208" w:name="_Toc196289039"/>
      <w:r>
        <w:t xml:space="preserve">Bảng </w:t>
      </w:r>
      <w:fldSimple w:instr=" SEQ Bảng \* ARABIC ">
        <w:r w:rsidR="00CF71CE">
          <w:rPr>
            <w:noProof/>
          </w:rPr>
          <w:t>32</w:t>
        </w:r>
      </w:fldSimple>
      <w:r w:rsidR="00D924BE">
        <w:t>.</w:t>
      </w:r>
      <w:r w:rsidRPr="00BA2086">
        <w:t xml:space="preserve"> </w:t>
      </w:r>
      <w:r w:rsidRPr="00BA2086">
        <w:rPr>
          <w:bCs/>
        </w:rPr>
        <w:t xml:space="preserve">Test case kiểm thử chức </w:t>
      </w:r>
      <w:bookmarkEnd w:id="207"/>
      <w:r w:rsidR="00A14523">
        <w:rPr>
          <w:bCs/>
        </w:rPr>
        <w:t>quản lý sản phẩm</w:t>
      </w:r>
      <w:bookmarkEnd w:id="208"/>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7D3EBF63" w14:textId="77777777" w:rsidTr="00B33E3D">
        <w:tc>
          <w:tcPr>
            <w:tcW w:w="710" w:type="dxa"/>
            <w:shd w:val="clear" w:color="auto" w:fill="auto"/>
            <w:tcMar>
              <w:top w:w="100" w:type="dxa"/>
              <w:left w:w="100" w:type="dxa"/>
              <w:bottom w:w="100" w:type="dxa"/>
              <w:right w:w="100" w:type="dxa"/>
            </w:tcMar>
          </w:tcPr>
          <w:p w14:paraId="39C0913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2B8FC439"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45677EFF"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2E7FD0A2"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873A21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071DC132"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B894C3F"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BECA410" w14:textId="77777777" w:rsidTr="00B33E3D">
        <w:tc>
          <w:tcPr>
            <w:tcW w:w="710" w:type="dxa"/>
            <w:shd w:val="clear" w:color="auto" w:fill="auto"/>
            <w:tcMar>
              <w:top w:w="100" w:type="dxa"/>
              <w:left w:w="100" w:type="dxa"/>
              <w:bottom w:w="100" w:type="dxa"/>
              <w:right w:w="100" w:type="dxa"/>
            </w:tcMar>
          </w:tcPr>
          <w:p w14:paraId="6B41232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CEDDE64" w14:textId="77777777" w:rsidR="00C36084" w:rsidRPr="00BA2086" w:rsidRDefault="00C36084" w:rsidP="00BD5127">
            <w:pPr>
              <w:widowControl w:val="0"/>
              <w:spacing w:line="288" w:lineRule="auto"/>
              <w:rPr>
                <w:sz w:val="26"/>
                <w:szCs w:val="26"/>
              </w:rPr>
            </w:pPr>
            <w:r w:rsidRPr="00BA2086">
              <w:rPr>
                <w:sz w:val="26"/>
                <w:szCs w:val="26"/>
              </w:rPr>
              <w:t>Tạo sản phẩm</w:t>
            </w:r>
          </w:p>
        </w:tc>
        <w:tc>
          <w:tcPr>
            <w:tcW w:w="1976" w:type="dxa"/>
            <w:shd w:val="clear" w:color="auto" w:fill="auto"/>
            <w:tcMar>
              <w:top w:w="100" w:type="dxa"/>
              <w:left w:w="100" w:type="dxa"/>
              <w:bottom w:w="100" w:type="dxa"/>
              <w:right w:w="100" w:type="dxa"/>
            </w:tcMar>
          </w:tcPr>
          <w:p w14:paraId="0C7972BB" w14:textId="5F4577E3" w:rsidR="00C36084" w:rsidRPr="00B33E3D" w:rsidRDefault="00C36084" w:rsidP="00BD5127">
            <w:pPr>
              <w:widowControl w:val="0"/>
              <w:spacing w:line="288" w:lineRule="auto"/>
              <w:rPr>
                <w:bCs/>
                <w:sz w:val="26"/>
                <w:szCs w:val="26"/>
              </w:rPr>
            </w:pPr>
            <w:r w:rsidRPr="00BA2086">
              <w:rPr>
                <w:b/>
                <w:sz w:val="26"/>
                <w:szCs w:val="26"/>
              </w:rPr>
              <w:t xml:space="preserve">Bước 1: </w:t>
            </w:r>
            <w:r w:rsidR="00B33E3D">
              <w:rPr>
                <w:bCs/>
                <w:sz w:val="26"/>
                <w:szCs w:val="26"/>
              </w:rPr>
              <w:t>chọn</w:t>
            </w:r>
          </w:p>
          <w:p w14:paraId="2A331F97" w14:textId="749C5E78" w:rsidR="00C36084" w:rsidRPr="00BA2086" w:rsidRDefault="00C36084" w:rsidP="00BD5127">
            <w:pPr>
              <w:widowControl w:val="0"/>
              <w:spacing w:line="288" w:lineRule="auto"/>
              <w:rPr>
                <w:sz w:val="26"/>
                <w:szCs w:val="26"/>
              </w:rPr>
            </w:pPr>
            <w:r w:rsidRPr="00BA2086">
              <w:rPr>
                <w:sz w:val="26"/>
                <w:szCs w:val="26"/>
              </w:rPr>
              <w:t>thêm sản phẩm</w:t>
            </w:r>
          </w:p>
          <w:p w14:paraId="064FAB6A" w14:textId="77777777" w:rsidR="00C36084" w:rsidRPr="00BA2086" w:rsidRDefault="00C36084" w:rsidP="00BD5127">
            <w:pPr>
              <w:widowControl w:val="0"/>
              <w:spacing w:line="288" w:lineRule="auto"/>
              <w:rPr>
                <w:b/>
                <w:sz w:val="26"/>
                <w:szCs w:val="26"/>
              </w:rPr>
            </w:pPr>
            <w:r w:rsidRPr="00BA2086">
              <w:rPr>
                <w:b/>
                <w:sz w:val="26"/>
                <w:szCs w:val="26"/>
              </w:rPr>
              <w:t>Bước 2:</w:t>
            </w:r>
          </w:p>
          <w:p w14:paraId="396FC6E4" w14:textId="77777777" w:rsidR="00C36084" w:rsidRPr="00BA2086" w:rsidRDefault="00C36084" w:rsidP="00BD5127">
            <w:pPr>
              <w:widowControl w:val="0"/>
              <w:spacing w:line="288" w:lineRule="auto"/>
              <w:rPr>
                <w:sz w:val="26"/>
                <w:szCs w:val="26"/>
              </w:rPr>
            </w:pPr>
            <w:r w:rsidRPr="00BA2086">
              <w:rPr>
                <w:sz w:val="26"/>
                <w:szCs w:val="26"/>
              </w:rPr>
              <w:t>Nhập các thông tin sản phẩm:</w:t>
            </w:r>
          </w:p>
          <w:p w14:paraId="102DFA50" w14:textId="77777777" w:rsidR="00C36084" w:rsidRPr="00BA2086" w:rsidRDefault="00C36084" w:rsidP="00BD5127">
            <w:pPr>
              <w:widowControl w:val="0"/>
              <w:spacing w:line="288" w:lineRule="auto"/>
              <w:rPr>
                <w:sz w:val="26"/>
                <w:szCs w:val="26"/>
              </w:rPr>
            </w:pPr>
            <w:r w:rsidRPr="00BA2086">
              <w:rPr>
                <w:sz w:val="26"/>
                <w:szCs w:val="26"/>
              </w:rPr>
              <w:t>+ Tên sản phẩm</w:t>
            </w:r>
          </w:p>
          <w:p w14:paraId="4EE88E9A" w14:textId="6A9FD89A" w:rsidR="00C36084" w:rsidRPr="00BA2086" w:rsidRDefault="00C36084" w:rsidP="00BD5127">
            <w:pPr>
              <w:widowControl w:val="0"/>
              <w:spacing w:line="288" w:lineRule="auto"/>
              <w:rPr>
                <w:sz w:val="26"/>
                <w:szCs w:val="26"/>
              </w:rPr>
            </w:pPr>
            <w:r w:rsidRPr="00BA2086">
              <w:rPr>
                <w:sz w:val="26"/>
                <w:szCs w:val="26"/>
              </w:rPr>
              <w:t xml:space="preserve">+ </w:t>
            </w:r>
            <w:r w:rsidR="0013579C">
              <w:rPr>
                <w:sz w:val="26"/>
                <w:szCs w:val="26"/>
              </w:rPr>
              <w:t>Chọn thương hiệu</w:t>
            </w:r>
          </w:p>
          <w:p w14:paraId="4AB384FC" w14:textId="43FEF653" w:rsidR="00C36084" w:rsidRPr="00BA2086" w:rsidRDefault="00C36084" w:rsidP="00BD5127">
            <w:pPr>
              <w:widowControl w:val="0"/>
              <w:spacing w:line="288" w:lineRule="auto"/>
              <w:rPr>
                <w:sz w:val="26"/>
                <w:szCs w:val="26"/>
              </w:rPr>
            </w:pPr>
            <w:r w:rsidRPr="00BA2086">
              <w:rPr>
                <w:sz w:val="26"/>
                <w:szCs w:val="26"/>
              </w:rPr>
              <w:t xml:space="preserve">+ </w:t>
            </w:r>
            <w:r w:rsidR="0013579C">
              <w:rPr>
                <w:sz w:val="26"/>
                <w:szCs w:val="26"/>
              </w:rPr>
              <w:t>Chọn danh mục</w:t>
            </w:r>
          </w:p>
          <w:p w14:paraId="6401859F" w14:textId="1E666D26" w:rsidR="00C36084" w:rsidRDefault="00C36084" w:rsidP="00BD5127">
            <w:pPr>
              <w:widowControl w:val="0"/>
              <w:spacing w:line="288" w:lineRule="auto"/>
              <w:rPr>
                <w:sz w:val="26"/>
                <w:szCs w:val="26"/>
              </w:rPr>
            </w:pPr>
            <w:r w:rsidRPr="00BA2086">
              <w:rPr>
                <w:sz w:val="26"/>
                <w:szCs w:val="26"/>
              </w:rPr>
              <w:t>+</w:t>
            </w:r>
            <w:r w:rsidR="0013579C">
              <w:rPr>
                <w:sz w:val="26"/>
                <w:szCs w:val="26"/>
              </w:rPr>
              <w:t xml:space="preserve"> Mã sản phẩm</w:t>
            </w:r>
          </w:p>
          <w:p w14:paraId="7FDED154" w14:textId="62204640" w:rsidR="0013579C" w:rsidRDefault="0013579C" w:rsidP="00BD5127">
            <w:pPr>
              <w:widowControl w:val="0"/>
              <w:spacing w:line="288" w:lineRule="auto"/>
              <w:rPr>
                <w:sz w:val="26"/>
                <w:szCs w:val="26"/>
              </w:rPr>
            </w:pPr>
            <w:r>
              <w:rPr>
                <w:sz w:val="26"/>
                <w:szCs w:val="26"/>
              </w:rPr>
              <w:t>+ Đơn vị tính</w:t>
            </w:r>
          </w:p>
          <w:p w14:paraId="63BF7BF6" w14:textId="62DADC91" w:rsidR="0013579C" w:rsidRDefault="0013579C" w:rsidP="00BD5127">
            <w:pPr>
              <w:widowControl w:val="0"/>
              <w:spacing w:line="288" w:lineRule="auto"/>
              <w:rPr>
                <w:sz w:val="26"/>
                <w:szCs w:val="26"/>
              </w:rPr>
            </w:pPr>
            <w:r>
              <w:rPr>
                <w:sz w:val="26"/>
                <w:szCs w:val="26"/>
              </w:rPr>
              <w:t>+ Giá bán</w:t>
            </w:r>
          </w:p>
          <w:p w14:paraId="719CFA96" w14:textId="216833C8" w:rsidR="0013579C" w:rsidRPr="00BA2086" w:rsidRDefault="0013579C" w:rsidP="00BD5127">
            <w:pPr>
              <w:widowControl w:val="0"/>
              <w:spacing w:line="288" w:lineRule="auto"/>
              <w:rPr>
                <w:sz w:val="26"/>
                <w:szCs w:val="26"/>
              </w:rPr>
            </w:pPr>
            <w:r>
              <w:rPr>
                <w:sz w:val="26"/>
                <w:szCs w:val="26"/>
              </w:rPr>
              <w:t>+ Khuyến mãi (nếu có)</w:t>
            </w:r>
          </w:p>
          <w:p w14:paraId="76963AB2" w14:textId="77777777" w:rsidR="00C36084" w:rsidRDefault="00C36084" w:rsidP="00BD5127">
            <w:pPr>
              <w:widowControl w:val="0"/>
              <w:spacing w:line="288" w:lineRule="auto"/>
              <w:rPr>
                <w:sz w:val="26"/>
                <w:szCs w:val="26"/>
              </w:rPr>
            </w:pPr>
            <w:r w:rsidRPr="00BA2086">
              <w:rPr>
                <w:sz w:val="26"/>
                <w:szCs w:val="26"/>
              </w:rPr>
              <w:t>+ Mô tả sản phẩm</w:t>
            </w:r>
          </w:p>
          <w:p w14:paraId="09207C85" w14:textId="07B2E101" w:rsidR="0013579C" w:rsidRDefault="0013579C" w:rsidP="00BD5127">
            <w:pPr>
              <w:widowControl w:val="0"/>
              <w:spacing w:line="288" w:lineRule="auto"/>
              <w:rPr>
                <w:sz w:val="26"/>
                <w:szCs w:val="26"/>
              </w:rPr>
            </w:pPr>
            <w:r>
              <w:rPr>
                <w:sz w:val="26"/>
                <w:szCs w:val="26"/>
              </w:rPr>
              <w:t>+ Công dụng sản phẩm</w:t>
            </w:r>
          </w:p>
          <w:p w14:paraId="50F10F89" w14:textId="403D6FAC" w:rsidR="0013579C" w:rsidRPr="00BA2086" w:rsidRDefault="0013579C" w:rsidP="00BD5127">
            <w:pPr>
              <w:widowControl w:val="0"/>
              <w:spacing w:line="288" w:lineRule="auto"/>
              <w:rPr>
                <w:sz w:val="26"/>
                <w:szCs w:val="26"/>
              </w:rPr>
            </w:pPr>
            <w:r>
              <w:rPr>
                <w:sz w:val="26"/>
                <w:szCs w:val="26"/>
              </w:rPr>
              <w:t>+ Chọn trạng thái sản phẩm</w:t>
            </w:r>
          </w:p>
          <w:p w14:paraId="7C56C096" w14:textId="77777777" w:rsidR="00C36084" w:rsidRPr="00BA2086" w:rsidRDefault="00C36084" w:rsidP="00BD5127">
            <w:pPr>
              <w:widowControl w:val="0"/>
              <w:spacing w:line="288" w:lineRule="auto"/>
              <w:rPr>
                <w:sz w:val="26"/>
                <w:szCs w:val="26"/>
              </w:rPr>
            </w:pPr>
            <w:r w:rsidRPr="00BA2086">
              <w:rPr>
                <w:sz w:val="26"/>
                <w:szCs w:val="26"/>
              </w:rPr>
              <w:t>+ Image</w:t>
            </w:r>
          </w:p>
          <w:p w14:paraId="2727397F" w14:textId="77777777" w:rsidR="00C36084" w:rsidRPr="00BA2086" w:rsidRDefault="00C36084" w:rsidP="00BD5127">
            <w:pPr>
              <w:widowControl w:val="0"/>
              <w:spacing w:line="288" w:lineRule="auto"/>
              <w:rPr>
                <w:b/>
                <w:sz w:val="26"/>
                <w:szCs w:val="26"/>
              </w:rPr>
            </w:pPr>
            <w:r w:rsidRPr="00BA2086">
              <w:rPr>
                <w:b/>
                <w:sz w:val="26"/>
                <w:szCs w:val="26"/>
              </w:rPr>
              <w:t>Bước 3:</w:t>
            </w:r>
          </w:p>
          <w:p w14:paraId="26D5927B" w14:textId="77777777" w:rsidR="00C36084" w:rsidRPr="00BA2086" w:rsidRDefault="00C36084" w:rsidP="00BD5127">
            <w:pPr>
              <w:widowControl w:val="0"/>
              <w:spacing w:line="288" w:lineRule="auto"/>
              <w:rPr>
                <w:sz w:val="26"/>
                <w:szCs w:val="26"/>
              </w:rPr>
            </w:pPr>
            <w:r w:rsidRPr="00BA2086">
              <w:rPr>
                <w:sz w:val="26"/>
                <w:szCs w:val="26"/>
              </w:rPr>
              <w:t>Chọn nút thêm sản phẩm</w:t>
            </w:r>
          </w:p>
        </w:tc>
        <w:tc>
          <w:tcPr>
            <w:tcW w:w="1286" w:type="dxa"/>
            <w:shd w:val="clear" w:color="auto" w:fill="auto"/>
            <w:tcMar>
              <w:top w:w="100" w:type="dxa"/>
              <w:left w:w="100" w:type="dxa"/>
              <w:bottom w:w="100" w:type="dxa"/>
              <w:right w:w="100" w:type="dxa"/>
            </w:tcMar>
          </w:tcPr>
          <w:p w14:paraId="6A614E40" w14:textId="77777777" w:rsidR="00C36084" w:rsidRPr="00BA2086" w:rsidRDefault="00C36084" w:rsidP="00BD5127">
            <w:pPr>
              <w:widowControl w:val="0"/>
              <w:spacing w:line="288" w:lineRule="auto"/>
              <w:rPr>
                <w:sz w:val="26"/>
                <w:szCs w:val="26"/>
              </w:rPr>
            </w:pPr>
            <w:r w:rsidRPr="00BA2086">
              <w:rPr>
                <w:sz w:val="26"/>
                <w:szCs w:val="26"/>
              </w:rPr>
              <w:t>Hiển thị thông báo thêm sản phẩm thành công</w:t>
            </w:r>
          </w:p>
        </w:tc>
        <w:tc>
          <w:tcPr>
            <w:tcW w:w="1286" w:type="dxa"/>
            <w:shd w:val="clear" w:color="auto" w:fill="auto"/>
            <w:tcMar>
              <w:top w:w="100" w:type="dxa"/>
              <w:left w:w="100" w:type="dxa"/>
              <w:bottom w:w="100" w:type="dxa"/>
              <w:right w:w="100" w:type="dxa"/>
            </w:tcMar>
          </w:tcPr>
          <w:p w14:paraId="3203D7B9" w14:textId="77777777" w:rsidR="00C36084" w:rsidRPr="00BA2086" w:rsidRDefault="00C36084" w:rsidP="00BD5127">
            <w:pPr>
              <w:widowControl w:val="0"/>
              <w:spacing w:line="288" w:lineRule="auto"/>
              <w:rPr>
                <w:b/>
                <w:sz w:val="26"/>
                <w:szCs w:val="26"/>
              </w:rPr>
            </w:pPr>
            <w:r w:rsidRPr="00BA2086">
              <w:rPr>
                <w:sz w:val="26"/>
                <w:szCs w:val="26"/>
              </w:rPr>
              <w:t>Hiển thị thông báo thêm sản phẩm thành công</w:t>
            </w:r>
          </w:p>
        </w:tc>
        <w:tc>
          <w:tcPr>
            <w:tcW w:w="1642" w:type="dxa"/>
            <w:shd w:val="clear" w:color="auto" w:fill="auto"/>
            <w:tcMar>
              <w:top w:w="100" w:type="dxa"/>
              <w:left w:w="100" w:type="dxa"/>
              <w:bottom w:w="100" w:type="dxa"/>
              <w:right w:w="100" w:type="dxa"/>
            </w:tcMar>
          </w:tcPr>
          <w:p w14:paraId="5877B251"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0300ACAA" w14:textId="1F299915" w:rsidR="00C36084" w:rsidRPr="00BA2086" w:rsidRDefault="00A55274" w:rsidP="00BD5127">
            <w:pPr>
              <w:widowControl w:val="0"/>
              <w:spacing w:line="288" w:lineRule="auto"/>
              <w:rPr>
                <w:bCs/>
                <w:sz w:val="26"/>
                <w:szCs w:val="26"/>
              </w:rPr>
            </w:pPr>
            <w:r>
              <w:rPr>
                <w:bCs/>
                <w:sz w:val="26"/>
                <w:szCs w:val="26"/>
              </w:rPr>
              <w:t>15/04/2025</w:t>
            </w:r>
          </w:p>
        </w:tc>
      </w:tr>
      <w:tr w:rsidR="0015096A" w:rsidRPr="00BA2086" w14:paraId="544F74CC" w14:textId="77777777" w:rsidTr="00B33E3D">
        <w:tc>
          <w:tcPr>
            <w:tcW w:w="710" w:type="dxa"/>
            <w:shd w:val="clear" w:color="auto" w:fill="auto"/>
            <w:tcMar>
              <w:top w:w="100" w:type="dxa"/>
              <w:left w:w="100" w:type="dxa"/>
              <w:bottom w:w="100" w:type="dxa"/>
              <w:right w:w="100" w:type="dxa"/>
            </w:tcMar>
          </w:tcPr>
          <w:p w14:paraId="505EDD65" w14:textId="77777777" w:rsidR="0015096A" w:rsidRPr="00BA2086" w:rsidRDefault="0015096A" w:rsidP="0015096A">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2604587" w14:textId="77777777" w:rsidR="0015096A" w:rsidRPr="00BA2086" w:rsidRDefault="0015096A" w:rsidP="0015096A">
            <w:pPr>
              <w:widowControl w:val="0"/>
              <w:spacing w:line="288" w:lineRule="auto"/>
              <w:rPr>
                <w:sz w:val="26"/>
                <w:szCs w:val="26"/>
              </w:rPr>
            </w:pPr>
            <w:r w:rsidRPr="00BA2086">
              <w:rPr>
                <w:sz w:val="26"/>
                <w:szCs w:val="26"/>
              </w:rPr>
              <w:t>Cập nhật sản phẩm</w:t>
            </w:r>
          </w:p>
        </w:tc>
        <w:tc>
          <w:tcPr>
            <w:tcW w:w="1976" w:type="dxa"/>
            <w:shd w:val="clear" w:color="auto" w:fill="auto"/>
            <w:tcMar>
              <w:top w:w="100" w:type="dxa"/>
              <w:left w:w="100" w:type="dxa"/>
              <w:bottom w:w="100" w:type="dxa"/>
              <w:right w:w="100" w:type="dxa"/>
            </w:tcMar>
          </w:tcPr>
          <w:p w14:paraId="22584415" w14:textId="77777777" w:rsidR="0015096A" w:rsidRPr="00BA2086" w:rsidRDefault="0015096A" w:rsidP="0015096A">
            <w:pPr>
              <w:widowControl w:val="0"/>
              <w:spacing w:line="288" w:lineRule="auto"/>
              <w:rPr>
                <w:sz w:val="26"/>
                <w:szCs w:val="26"/>
              </w:rPr>
            </w:pPr>
            <w:r w:rsidRPr="00BA2086">
              <w:rPr>
                <w:b/>
                <w:sz w:val="26"/>
                <w:szCs w:val="26"/>
              </w:rPr>
              <w:t xml:space="preserve">Bước 1: </w:t>
            </w:r>
          </w:p>
          <w:p w14:paraId="2F388CA8" w14:textId="77777777" w:rsidR="0015096A" w:rsidRPr="00BA2086" w:rsidRDefault="0015096A" w:rsidP="0015096A">
            <w:pPr>
              <w:widowControl w:val="0"/>
              <w:spacing w:line="288" w:lineRule="auto"/>
              <w:rPr>
                <w:sz w:val="26"/>
                <w:szCs w:val="26"/>
              </w:rPr>
            </w:pPr>
            <w:r w:rsidRPr="00BA2086">
              <w:rPr>
                <w:sz w:val="26"/>
                <w:szCs w:val="26"/>
              </w:rPr>
              <w:t>Chọn nút cập nhật sản phẩm với sản phẩm tương ứng</w:t>
            </w:r>
          </w:p>
          <w:p w14:paraId="2778D742" w14:textId="77777777" w:rsidR="0015096A" w:rsidRPr="00BA2086" w:rsidRDefault="0015096A" w:rsidP="0015096A">
            <w:pPr>
              <w:widowControl w:val="0"/>
              <w:spacing w:line="288" w:lineRule="auto"/>
              <w:rPr>
                <w:b/>
                <w:sz w:val="26"/>
                <w:szCs w:val="26"/>
              </w:rPr>
            </w:pPr>
            <w:r w:rsidRPr="00BA2086">
              <w:rPr>
                <w:b/>
                <w:sz w:val="26"/>
                <w:szCs w:val="26"/>
              </w:rPr>
              <w:t>Bước 2:</w:t>
            </w:r>
          </w:p>
          <w:p w14:paraId="1AC8BA26" w14:textId="501ACC4C" w:rsidR="0015096A" w:rsidRDefault="0015096A" w:rsidP="0015096A">
            <w:pPr>
              <w:widowControl w:val="0"/>
              <w:spacing w:line="288" w:lineRule="auto"/>
              <w:rPr>
                <w:sz w:val="26"/>
                <w:szCs w:val="26"/>
              </w:rPr>
            </w:pPr>
            <w:r>
              <w:rPr>
                <w:sz w:val="26"/>
                <w:szCs w:val="26"/>
              </w:rPr>
              <w:t>Chỉnh sửa:</w:t>
            </w:r>
          </w:p>
          <w:p w14:paraId="233BF693" w14:textId="11E1B425" w:rsidR="0015096A" w:rsidRPr="00BA2086" w:rsidRDefault="0015096A" w:rsidP="0015096A">
            <w:pPr>
              <w:widowControl w:val="0"/>
              <w:spacing w:line="288" w:lineRule="auto"/>
              <w:rPr>
                <w:sz w:val="26"/>
                <w:szCs w:val="26"/>
              </w:rPr>
            </w:pPr>
            <w:r w:rsidRPr="00BA2086">
              <w:rPr>
                <w:sz w:val="26"/>
                <w:szCs w:val="26"/>
              </w:rPr>
              <w:t>+ Tên sản phẩm</w:t>
            </w:r>
          </w:p>
          <w:p w14:paraId="4E6F2BFC" w14:textId="4FB7AA0B" w:rsidR="0015096A" w:rsidRPr="00BA2086" w:rsidRDefault="0015096A" w:rsidP="0015096A">
            <w:pPr>
              <w:widowControl w:val="0"/>
              <w:spacing w:line="288" w:lineRule="auto"/>
              <w:rPr>
                <w:sz w:val="26"/>
                <w:szCs w:val="26"/>
              </w:rPr>
            </w:pPr>
            <w:r w:rsidRPr="00BA2086">
              <w:rPr>
                <w:sz w:val="26"/>
                <w:szCs w:val="26"/>
              </w:rPr>
              <w:t xml:space="preserve">+ </w:t>
            </w:r>
            <w:r>
              <w:rPr>
                <w:sz w:val="26"/>
                <w:szCs w:val="26"/>
              </w:rPr>
              <w:t>Thương hiệu</w:t>
            </w:r>
          </w:p>
          <w:p w14:paraId="19F7406F" w14:textId="416525F4" w:rsidR="0015096A" w:rsidRPr="00BA2086" w:rsidRDefault="0015096A" w:rsidP="0015096A">
            <w:pPr>
              <w:widowControl w:val="0"/>
              <w:spacing w:line="288" w:lineRule="auto"/>
              <w:rPr>
                <w:sz w:val="26"/>
                <w:szCs w:val="26"/>
              </w:rPr>
            </w:pPr>
            <w:r w:rsidRPr="00BA2086">
              <w:rPr>
                <w:sz w:val="26"/>
                <w:szCs w:val="26"/>
              </w:rPr>
              <w:t xml:space="preserve">+ </w:t>
            </w:r>
            <w:r>
              <w:rPr>
                <w:sz w:val="26"/>
                <w:szCs w:val="26"/>
              </w:rPr>
              <w:t>Danh mục</w:t>
            </w:r>
          </w:p>
          <w:p w14:paraId="3D6FACA7" w14:textId="77777777" w:rsidR="0015096A" w:rsidRDefault="0015096A" w:rsidP="0015096A">
            <w:pPr>
              <w:widowControl w:val="0"/>
              <w:spacing w:line="288" w:lineRule="auto"/>
              <w:rPr>
                <w:sz w:val="26"/>
                <w:szCs w:val="26"/>
              </w:rPr>
            </w:pPr>
            <w:r w:rsidRPr="00BA2086">
              <w:rPr>
                <w:sz w:val="26"/>
                <w:szCs w:val="26"/>
              </w:rPr>
              <w:t>+</w:t>
            </w:r>
            <w:r>
              <w:rPr>
                <w:sz w:val="26"/>
                <w:szCs w:val="26"/>
              </w:rPr>
              <w:t xml:space="preserve"> Mã sản phẩm</w:t>
            </w:r>
          </w:p>
          <w:p w14:paraId="003F63B4" w14:textId="77777777" w:rsidR="0015096A" w:rsidRDefault="0015096A" w:rsidP="0015096A">
            <w:pPr>
              <w:widowControl w:val="0"/>
              <w:spacing w:line="288" w:lineRule="auto"/>
              <w:rPr>
                <w:sz w:val="26"/>
                <w:szCs w:val="26"/>
              </w:rPr>
            </w:pPr>
            <w:r>
              <w:rPr>
                <w:sz w:val="26"/>
                <w:szCs w:val="26"/>
              </w:rPr>
              <w:t>+ Đơn vị tính</w:t>
            </w:r>
          </w:p>
          <w:p w14:paraId="1AE0AC7C" w14:textId="77777777" w:rsidR="0015096A" w:rsidRDefault="0015096A" w:rsidP="0015096A">
            <w:pPr>
              <w:widowControl w:val="0"/>
              <w:spacing w:line="288" w:lineRule="auto"/>
              <w:rPr>
                <w:sz w:val="26"/>
                <w:szCs w:val="26"/>
              </w:rPr>
            </w:pPr>
            <w:r>
              <w:rPr>
                <w:sz w:val="26"/>
                <w:szCs w:val="26"/>
              </w:rPr>
              <w:t>+ Giá bán</w:t>
            </w:r>
          </w:p>
          <w:p w14:paraId="3845DE73" w14:textId="339553CE" w:rsidR="0015096A" w:rsidRPr="00BA2086" w:rsidRDefault="0015096A" w:rsidP="0015096A">
            <w:pPr>
              <w:widowControl w:val="0"/>
              <w:spacing w:line="288" w:lineRule="auto"/>
              <w:rPr>
                <w:sz w:val="26"/>
                <w:szCs w:val="26"/>
              </w:rPr>
            </w:pPr>
            <w:r>
              <w:rPr>
                <w:sz w:val="26"/>
                <w:szCs w:val="26"/>
              </w:rPr>
              <w:t>+ Khuyến mãi</w:t>
            </w:r>
          </w:p>
          <w:p w14:paraId="6B73BBFD" w14:textId="66141FB3" w:rsidR="0015096A" w:rsidRDefault="0015096A" w:rsidP="0015096A">
            <w:pPr>
              <w:widowControl w:val="0"/>
              <w:spacing w:line="288" w:lineRule="auto"/>
              <w:rPr>
                <w:sz w:val="26"/>
                <w:szCs w:val="26"/>
              </w:rPr>
            </w:pPr>
            <w:r w:rsidRPr="00BA2086">
              <w:rPr>
                <w:sz w:val="26"/>
                <w:szCs w:val="26"/>
              </w:rPr>
              <w:t>+ Mô tả</w:t>
            </w:r>
          </w:p>
          <w:p w14:paraId="51FFCD6C" w14:textId="77F5A8E5" w:rsidR="0015096A" w:rsidRDefault="0015096A" w:rsidP="0015096A">
            <w:pPr>
              <w:widowControl w:val="0"/>
              <w:spacing w:line="288" w:lineRule="auto"/>
              <w:rPr>
                <w:sz w:val="26"/>
                <w:szCs w:val="26"/>
              </w:rPr>
            </w:pPr>
            <w:r>
              <w:rPr>
                <w:sz w:val="26"/>
                <w:szCs w:val="26"/>
              </w:rPr>
              <w:t>+ Công dụng</w:t>
            </w:r>
          </w:p>
          <w:p w14:paraId="5D789375" w14:textId="23C2399B" w:rsidR="0015096A" w:rsidRPr="00BA2086" w:rsidRDefault="0015096A" w:rsidP="0015096A">
            <w:pPr>
              <w:widowControl w:val="0"/>
              <w:spacing w:line="288" w:lineRule="auto"/>
              <w:rPr>
                <w:sz w:val="26"/>
                <w:szCs w:val="26"/>
              </w:rPr>
            </w:pPr>
            <w:r>
              <w:rPr>
                <w:sz w:val="26"/>
                <w:szCs w:val="26"/>
              </w:rPr>
              <w:t>+ Trạng thái</w:t>
            </w:r>
          </w:p>
          <w:p w14:paraId="75BDC691" w14:textId="77777777" w:rsidR="0015096A" w:rsidRPr="00BA2086" w:rsidRDefault="0015096A" w:rsidP="0015096A">
            <w:pPr>
              <w:widowControl w:val="0"/>
              <w:spacing w:line="288" w:lineRule="auto"/>
              <w:rPr>
                <w:sz w:val="26"/>
                <w:szCs w:val="26"/>
              </w:rPr>
            </w:pPr>
            <w:r w:rsidRPr="00BA2086">
              <w:rPr>
                <w:sz w:val="26"/>
                <w:szCs w:val="26"/>
              </w:rPr>
              <w:t>+ Image</w:t>
            </w:r>
          </w:p>
          <w:p w14:paraId="715E2468" w14:textId="77777777" w:rsidR="0015096A" w:rsidRPr="00BA2086" w:rsidRDefault="0015096A" w:rsidP="0015096A">
            <w:pPr>
              <w:widowControl w:val="0"/>
              <w:spacing w:line="288" w:lineRule="auto"/>
              <w:rPr>
                <w:b/>
                <w:sz w:val="26"/>
                <w:szCs w:val="26"/>
              </w:rPr>
            </w:pPr>
            <w:r w:rsidRPr="00BA2086">
              <w:rPr>
                <w:b/>
                <w:sz w:val="26"/>
                <w:szCs w:val="26"/>
              </w:rPr>
              <w:t>Bước 3:</w:t>
            </w:r>
          </w:p>
          <w:p w14:paraId="43A7AB7B" w14:textId="77777777" w:rsidR="0015096A" w:rsidRPr="00BA2086" w:rsidRDefault="0015096A" w:rsidP="0015096A">
            <w:pPr>
              <w:widowControl w:val="0"/>
              <w:spacing w:line="288" w:lineRule="auto"/>
              <w:rPr>
                <w:b/>
                <w:sz w:val="26"/>
                <w:szCs w:val="26"/>
              </w:rPr>
            </w:pP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126A77B6" w14:textId="77777777" w:rsidR="0015096A" w:rsidRPr="00BA2086" w:rsidRDefault="0015096A" w:rsidP="0015096A">
            <w:pPr>
              <w:widowControl w:val="0"/>
              <w:spacing w:line="288" w:lineRule="auto"/>
              <w:rPr>
                <w:sz w:val="26"/>
                <w:szCs w:val="26"/>
              </w:rPr>
            </w:pPr>
            <w:r w:rsidRPr="00BA2086">
              <w:rPr>
                <w:sz w:val="26"/>
                <w:szCs w:val="26"/>
              </w:rPr>
              <w:t>Hiển thị thông báo đã cập nhật sản phẩm thành công</w:t>
            </w:r>
          </w:p>
        </w:tc>
        <w:tc>
          <w:tcPr>
            <w:tcW w:w="1286" w:type="dxa"/>
            <w:shd w:val="clear" w:color="auto" w:fill="auto"/>
            <w:tcMar>
              <w:top w:w="100" w:type="dxa"/>
              <w:left w:w="100" w:type="dxa"/>
              <w:bottom w:w="100" w:type="dxa"/>
              <w:right w:w="100" w:type="dxa"/>
            </w:tcMar>
          </w:tcPr>
          <w:p w14:paraId="197F356B" w14:textId="352E70D7" w:rsidR="0015096A" w:rsidRPr="00BA2086" w:rsidRDefault="0015096A" w:rsidP="0015096A">
            <w:pPr>
              <w:widowControl w:val="0"/>
              <w:spacing w:line="288" w:lineRule="auto"/>
              <w:rPr>
                <w:b/>
                <w:sz w:val="26"/>
                <w:szCs w:val="26"/>
              </w:rPr>
            </w:pPr>
            <w:r w:rsidRPr="00BA2086">
              <w:rPr>
                <w:sz w:val="26"/>
                <w:szCs w:val="26"/>
              </w:rPr>
              <w:t>Hiển thị thông báo đã cập nhật sản phẩm thành công</w:t>
            </w:r>
          </w:p>
        </w:tc>
        <w:tc>
          <w:tcPr>
            <w:tcW w:w="1642" w:type="dxa"/>
            <w:shd w:val="clear" w:color="auto" w:fill="auto"/>
            <w:tcMar>
              <w:top w:w="100" w:type="dxa"/>
              <w:left w:w="100" w:type="dxa"/>
              <w:bottom w:w="100" w:type="dxa"/>
              <w:right w:w="100" w:type="dxa"/>
            </w:tcMar>
          </w:tcPr>
          <w:p w14:paraId="40311B78" w14:textId="742673F0" w:rsidR="0015096A" w:rsidRPr="00BA2086" w:rsidRDefault="0015096A" w:rsidP="0015096A">
            <w:pPr>
              <w:widowControl w:val="0"/>
              <w:spacing w:line="288" w:lineRule="auto"/>
              <w:rPr>
                <w:b/>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36F79D04" w14:textId="216713CC" w:rsidR="0015096A" w:rsidRPr="00BA2086" w:rsidRDefault="0015096A" w:rsidP="0015096A">
            <w:pPr>
              <w:widowControl w:val="0"/>
              <w:spacing w:line="288" w:lineRule="auto"/>
              <w:rPr>
                <w:b/>
                <w:sz w:val="26"/>
                <w:szCs w:val="26"/>
              </w:rPr>
            </w:pPr>
            <w:r>
              <w:rPr>
                <w:bCs/>
                <w:sz w:val="26"/>
                <w:szCs w:val="26"/>
              </w:rPr>
              <w:t>15/04/2025</w:t>
            </w:r>
          </w:p>
        </w:tc>
      </w:tr>
    </w:tbl>
    <w:p w14:paraId="315C02AD" w14:textId="77777777" w:rsidR="00B33E3D" w:rsidRDefault="00B33E3D" w:rsidP="001103EE"/>
    <w:p w14:paraId="7EDF6E43" w14:textId="77777777" w:rsidR="004A0605" w:rsidRDefault="004A0605" w:rsidP="001103EE"/>
    <w:p w14:paraId="0312757D" w14:textId="77777777" w:rsidR="004A0605" w:rsidRDefault="004A0605" w:rsidP="001103EE"/>
    <w:p w14:paraId="758D4079" w14:textId="77777777" w:rsidR="004A0605" w:rsidRDefault="004A0605" w:rsidP="001103EE"/>
    <w:p w14:paraId="6514B8FD" w14:textId="77777777" w:rsidR="004A0605" w:rsidRDefault="004A0605" w:rsidP="001103EE"/>
    <w:p w14:paraId="47A789DE" w14:textId="7E261C38" w:rsidR="00C36084" w:rsidRPr="00BA2086" w:rsidRDefault="00C36084" w:rsidP="00B33E3D">
      <w:pPr>
        <w:spacing w:line="288" w:lineRule="auto"/>
        <w:outlineLvl w:val="3"/>
        <w:rPr>
          <w:b/>
          <w:sz w:val="26"/>
          <w:szCs w:val="26"/>
        </w:rPr>
      </w:pPr>
      <w:r w:rsidRPr="00BA2086">
        <w:rPr>
          <w:b/>
          <w:sz w:val="26"/>
          <w:szCs w:val="26"/>
        </w:rPr>
        <w:t>4.3.1</w:t>
      </w:r>
      <w:r w:rsidR="001103EE">
        <w:rPr>
          <w:b/>
          <w:sz w:val="26"/>
          <w:szCs w:val="26"/>
        </w:rPr>
        <w:t>0</w:t>
      </w:r>
      <w:r w:rsidRPr="00BA2086">
        <w:rPr>
          <w:b/>
          <w:sz w:val="26"/>
          <w:szCs w:val="26"/>
        </w:rPr>
        <w:t xml:space="preserve"> Chức năng quản lý đơn hàng</w:t>
      </w:r>
    </w:p>
    <w:p w14:paraId="0160EFC8" w14:textId="416F863F" w:rsidR="00C36084" w:rsidRPr="008302A7" w:rsidRDefault="008302A7" w:rsidP="001930B6">
      <w:pPr>
        <w:pStyle w:val="Caption"/>
        <w:keepNext/>
        <w:spacing w:before="240" w:after="0"/>
      </w:pPr>
      <w:bookmarkStart w:id="209" w:name="_Toc184378457"/>
      <w:bookmarkStart w:id="210" w:name="_Toc196289040"/>
      <w:r>
        <w:t xml:space="preserve">Bảng </w:t>
      </w:r>
      <w:fldSimple w:instr=" SEQ Bảng \* ARABIC ">
        <w:r w:rsidR="00CF71CE">
          <w:rPr>
            <w:noProof/>
          </w:rPr>
          <w:t>33</w:t>
        </w:r>
      </w:fldSimple>
      <w:r w:rsidR="00D924BE">
        <w:t>.</w:t>
      </w:r>
      <w:r w:rsidRPr="00BA2086">
        <w:t xml:space="preserve"> </w:t>
      </w:r>
      <w:r w:rsidRPr="00BA2086">
        <w:rPr>
          <w:bCs/>
        </w:rPr>
        <w:t>Test case kiểm thử chức năng quản lý đơn hàng</w:t>
      </w:r>
      <w:bookmarkEnd w:id="209"/>
      <w:bookmarkEnd w:id="210"/>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784"/>
        <w:gridCol w:w="1318"/>
      </w:tblGrid>
      <w:tr w:rsidR="00C36084" w:rsidRPr="00BA2086" w14:paraId="36CE0761" w14:textId="77777777" w:rsidTr="00B33E3D">
        <w:tc>
          <w:tcPr>
            <w:tcW w:w="710" w:type="dxa"/>
            <w:shd w:val="clear" w:color="auto" w:fill="auto"/>
            <w:tcMar>
              <w:top w:w="100" w:type="dxa"/>
              <w:left w:w="100" w:type="dxa"/>
              <w:bottom w:w="100" w:type="dxa"/>
              <w:right w:w="100" w:type="dxa"/>
            </w:tcMar>
          </w:tcPr>
          <w:p w14:paraId="7EDB6ED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43394917"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7B5C1E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2DCD737"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4D395570"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84" w:type="dxa"/>
            <w:shd w:val="clear" w:color="auto" w:fill="auto"/>
            <w:tcMar>
              <w:top w:w="100" w:type="dxa"/>
              <w:left w:w="100" w:type="dxa"/>
              <w:bottom w:w="100" w:type="dxa"/>
              <w:right w:w="100" w:type="dxa"/>
            </w:tcMar>
          </w:tcPr>
          <w:p w14:paraId="2B8F783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3A03973E"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2876FB0" w14:textId="77777777" w:rsidTr="00B33E3D">
        <w:tc>
          <w:tcPr>
            <w:tcW w:w="710" w:type="dxa"/>
            <w:shd w:val="clear" w:color="auto" w:fill="auto"/>
            <w:tcMar>
              <w:top w:w="100" w:type="dxa"/>
              <w:left w:w="100" w:type="dxa"/>
              <w:bottom w:w="100" w:type="dxa"/>
              <w:right w:w="100" w:type="dxa"/>
            </w:tcMar>
          </w:tcPr>
          <w:p w14:paraId="18FDF69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61EAF831" w14:textId="77777777" w:rsidR="00C36084" w:rsidRPr="00BA2086" w:rsidRDefault="00C36084" w:rsidP="00BD5127">
            <w:pPr>
              <w:widowControl w:val="0"/>
              <w:spacing w:line="288" w:lineRule="auto"/>
              <w:rPr>
                <w:sz w:val="26"/>
                <w:szCs w:val="26"/>
              </w:rPr>
            </w:pPr>
            <w:r w:rsidRPr="00BA2086">
              <w:rPr>
                <w:sz w:val="26"/>
                <w:szCs w:val="26"/>
              </w:rPr>
              <w:t>Cập nhật trạng thái đơn hàng</w:t>
            </w:r>
          </w:p>
        </w:tc>
        <w:tc>
          <w:tcPr>
            <w:tcW w:w="1976" w:type="dxa"/>
            <w:shd w:val="clear" w:color="auto" w:fill="auto"/>
            <w:tcMar>
              <w:top w:w="100" w:type="dxa"/>
              <w:left w:w="100" w:type="dxa"/>
              <w:bottom w:w="100" w:type="dxa"/>
              <w:right w:w="100" w:type="dxa"/>
            </w:tcMar>
          </w:tcPr>
          <w:p w14:paraId="0E40661E"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xem đơn hàng với đơn hàng tương ứng</w:t>
            </w:r>
          </w:p>
          <w:p w14:paraId="579A391B" w14:textId="77777777" w:rsidR="00C36084" w:rsidRPr="00BA2086" w:rsidRDefault="00C36084" w:rsidP="00BD5127">
            <w:pPr>
              <w:widowControl w:val="0"/>
              <w:spacing w:line="288" w:lineRule="auto"/>
              <w:rPr>
                <w:b/>
                <w:sz w:val="26"/>
                <w:szCs w:val="26"/>
              </w:rPr>
            </w:pPr>
            <w:r w:rsidRPr="00BA2086">
              <w:rPr>
                <w:b/>
                <w:sz w:val="26"/>
                <w:szCs w:val="26"/>
              </w:rPr>
              <w:t>Bước 2:</w:t>
            </w:r>
          </w:p>
          <w:p w14:paraId="528DA117" w14:textId="77777777" w:rsidR="00C36084" w:rsidRPr="00BA2086" w:rsidRDefault="00C36084" w:rsidP="00BD5127">
            <w:pPr>
              <w:widowControl w:val="0"/>
              <w:spacing w:line="288" w:lineRule="auto"/>
              <w:rPr>
                <w:b/>
                <w:sz w:val="26"/>
                <w:szCs w:val="26"/>
              </w:rPr>
            </w:pPr>
            <w:r w:rsidRPr="00BA2086">
              <w:rPr>
                <w:sz w:val="26"/>
                <w:szCs w:val="26"/>
              </w:rPr>
              <w:t>Chọn trạng thái đơn hàng</w:t>
            </w:r>
          </w:p>
        </w:tc>
        <w:tc>
          <w:tcPr>
            <w:tcW w:w="1286" w:type="dxa"/>
            <w:shd w:val="clear" w:color="auto" w:fill="auto"/>
            <w:tcMar>
              <w:top w:w="100" w:type="dxa"/>
              <w:left w:w="100" w:type="dxa"/>
              <w:bottom w:w="100" w:type="dxa"/>
              <w:right w:w="100" w:type="dxa"/>
            </w:tcMar>
          </w:tcPr>
          <w:p w14:paraId="1E69D8DB" w14:textId="77777777" w:rsidR="00C36084" w:rsidRPr="00BA2086" w:rsidRDefault="00C36084" w:rsidP="00BD5127">
            <w:pPr>
              <w:widowControl w:val="0"/>
              <w:spacing w:line="288" w:lineRule="auto"/>
              <w:rPr>
                <w:sz w:val="26"/>
                <w:szCs w:val="26"/>
              </w:rPr>
            </w:pPr>
            <w:r w:rsidRPr="00BA2086">
              <w:rPr>
                <w:sz w:val="26"/>
                <w:szCs w:val="26"/>
              </w:rPr>
              <w:t>Hiển thị thông báo cập nhật trạng thái đơn hàng thành công</w:t>
            </w:r>
          </w:p>
        </w:tc>
        <w:tc>
          <w:tcPr>
            <w:tcW w:w="1286" w:type="dxa"/>
            <w:shd w:val="clear" w:color="auto" w:fill="auto"/>
            <w:tcMar>
              <w:top w:w="100" w:type="dxa"/>
              <w:left w:w="100" w:type="dxa"/>
              <w:bottom w:w="100" w:type="dxa"/>
              <w:right w:w="100" w:type="dxa"/>
            </w:tcMar>
          </w:tcPr>
          <w:p w14:paraId="5DB119CE"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trạng thái đơn hàng thành công</w:t>
            </w:r>
          </w:p>
        </w:tc>
        <w:tc>
          <w:tcPr>
            <w:tcW w:w="1784" w:type="dxa"/>
            <w:shd w:val="clear" w:color="auto" w:fill="auto"/>
            <w:tcMar>
              <w:top w:w="100" w:type="dxa"/>
              <w:left w:w="100" w:type="dxa"/>
              <w:bottom w:w="100" w:type="dxa"/>
              <w:right w:w="100" w:type="dxa"/>
            </w:tcMar>
          </w:tcPr>
          <w:p w14:paraId="6E37E247"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70F0B3F4" w14:textId="69E83BCE" w:rsidR="00C36084" w:rsidRPr="00BA2086" w:rsidRDefault="00A55274" w:rsidP="00BD5127">
            <w:pPr>
              <w:widowControl w:val="0"/>
              <w:spacing w:line="288" w:lineRule="auto"/>
              <w:rPr>
                <w:bCs/>
                <w:sz w:val="26"/>
                <w:szCs w:val="26"/>
              </w:rPr>
            </w:pPr>
            <w:r>
              <w:rPr>
                <w:bCs/>
                <w:sz w:val="26"/>
                <w:szCs w:val="26"/>
              </w:rPr>
              <w:t>15/04/2025</w:t>
            </w:r>
          </w:p>
          <w:p w14:paraId="5D3482B6" w14:textId="77777777" w:rsidR="00C36084" w:rsidRPr="00BA2086" w:rsidRDefault="00C36084" w:rsidP="00BD5127">
            <w:pPr>
              <w:widowControl w:val="0"/>
              <w:spacing w:line="288" w:lineRule="auto"/>
              <w:rPr>
                <w:b/>
                <w:sz w:val="26"/>
                <w:szCs w:val="26"/>
              </w:rPr>
            </w:pPr>
          </w:p>
        </w:tc>
      </w:tr>
      <w:tr w:rsidR="00C36084" w:rsidRPr="00BA2086" w14:paraId="59A367B4" w14:textId="77777777" w:rsidTr="00B33E3D">
        <w:tc>
          <w:tcPr>
            <w:tcW w:w="710" w:type="dxa"/>
            <w:shd w:val="clear" w:color="auto" w:fill="auto"/>
            <w:tcMar>
              <w:top w:w="100" w:type="dxa"/>
              <w:left w:w="100" w:type="dxa"/>
              <w:bottom w:w="100" w:type="dxa"/>
              <w:right w:w="100" w:type="dxa"/>
            </w:tcMar>
          </w:tcPr>
          <w:p w14:paraId="107150C6" w14:textId="20C60AA8" w:rsidR="00C36084" w:rsidRPr="00BA2086" w:rsidRDefault="00C0308E" w:rsidP="00BD5127">
            <w:pPr>
              <w:widowControl w:val="0"/>
              <w:spacing w:line="288" w:lineRule="auto"/>
              <w:rPr>
                <w:bCs/>
                <w:sz w:val="26"/>
                <w:szCs w:val="26"/>
              </w:rPr>
            </w:pPr>
            <w:r>
              <w:rPr>
                <w:bCs/>
                <w:sz w:val="26"/>
                <w:szCs w:val="26"/>
              </w:rPr>
              <w:t>2</w:t>
            </w:r>
          </w:p>
        </w:tc>
        <w:tc>
          <w:tcPr>
            <w:tcW w:w="1170" w:type="dxa"/>
            <w:shd w:val="clear" w:color="auto" w:fill="auto"/>
            <w:tcMar>
              <w:top w:w="100" w:type="dxa"/>
              <w:left w:w="100" w:type="dxa"/>
              <w:bottom w:w="100" w:type="dxa"/>
              <w:right w:w="100" w:type="dxa"/>
            </w:tcMar>
          </w:tcPr>
          <w:p w14:paraId="663466DD" w14:textId="77777777" w:rsidR="00C36084" w:rsidRPr="00BA2086" w:rsidRDefault="00C36084" w:rsidP="00BD5127">
            <w:pPr>
              <w:widowControl w:val="0"/>
              <w:spacing w:line="288" w:lineRule="auto"/>
              <w:rPr>
                <w:sz w:val="26"/>
                <w:szCs w:val="26"/>
              </w:rPr>
            </w:pPr>
            <w:r w:rsidRPr="00BA2086">
              <w:rPr>
                <w:sz w:val="26"/>
                <w:szCs w:val="26"/>
              </w:rPr>
              <w:t>In đơn hàng</w:t>
            </w:r>
          </w:p>
        </w:tc>
        <w:tc>
          <w:tcPr>
            <w:tcW w:w="1976" w:type="dxa"/>
            <w:shd w:val="clear" w:color="auto" w:fill="auto"/>
            <w:tcMar>
              <w:top w:w="100" w:type="dxa"/>
              <w:left w:w="100" w:type="dxa"/>
              <w:bottom w:w="100" w:type="dxa"/>
              <w:right w:w="100" w:type="dxa"/>
            </w:tcMar>
          </w:tcPr>
          <w:p w14:paraId="567CA5FE" w14:textId="0715182F" w:rsidR="00C36084" w:rsidRPr="00B33E3D" w:rsidRDefault="00C36084" w:rsidP="00BD5127">
            <w:pPr>
              <w:widowControl w:val="0"/>
              <w:spacing w:line="288" w:lineRule="auto"/>
              <w:rPr>
                <w:sz w:val="26"/>
                <w:szCs w:val="26"/>
              </w:rPr>
            </w:pPr>
            <w:r w:rsidRPr="00BA2086">
              <w:rPr>
                <w:sz w:val="26"/>
                <w:szCs w:val="26"/>
              </w:rPr>
              <w:t>Chọn nút in đơn hàng với đơn hàng tương ứng</w:t>
            </w:r>
          </w:p>
        </w:tc>
        <w:tc>
          <w:tcPr>
            <w:tcW w:w="1286" w:type="dxa"/>
            <w:shd w:val="clear" w:color="auto" w:fill="auto"/>
            <w:tcMar>
              <w:top w:w="100" w:type="dxa"/>
              <w:left w:w="100" w:type="dxa"/>
              <w:bottom w:w="100" w:type="dxa"/>
              <w:right w:w="100" w:type="dxa"/>
            </w:tcMar>
          </w:tcPr>
          <w:p w14:paraId="06F8F185" w14:textId="77777777" w:rsidR="00C36084" w:rsidRPr="00BA2086" w:rsidRDefault="00C36084" w:rsidP="00BD5127">
            <w:pPr>
              <w:widowControl w:val="0"/>
              <w:spacing w:line="288" w:lineRule="auto"/>
              <w:rPr>
                <w:sz w:val="26"/>
                <w:szCs w:val="26"/>
              </w:rPr>
            </w:pPr>
            <w:r w:rsidRPr="00BA2086">
              <w:rPr>
                <w:sz w:val="26"/>
                <w:szCs w:val="26"/>
              </w:rPr>
              <w:t>Xuất ra file PDF đơn hàng</w:t>
            </w:r>
          </w:p>
        </w:tc>
        <w:tc>
          <w:tcPr>
            <w:tcW w:w="1286" w:type="dxa"/>
            <w:shd w:val="clear" w:color="auto" w:fill="auto"/>
            <w:tcMar>
              <w:top w:w="100" w:type="dxa"/>
              <w:left w:w="100" w:type="dxa"/>
              <w:bottom w:w="100" w:type="dxa"/>
              <w:right w:w="100" w:type="dxa"/>
            </w:tcMar>
          </w:tcPr>
          <w:p w14:paraId="1756328B" w14:textId="77777777" w:rsidR="00C36084" w:rsidRPr="00BA2086" w:rsidRDefault="00C36084" w:rsidP="00BD5127">
            <w:pPr>
              <w:widowControl w:val="0"/>
              <w:spacing w:line="288" w:lineRule="auto"/>
              <w:rPr>
                <w:b/>
                <w:sz w:val="26"/>
                <w:szCs w:val="26"/>
              </w:rPr>
            </w:pPr>
            <w:r w:rsidRPr="00BA2086">
              <w:rPr>
                <w:sz w:val="26"/>
                <w:szCs w:val="26"/>
              </w:rPr>
              <w:t>Xuất ra file PDF đơn hàng</w:t>
            </w:r>
          </w:p>
        </w:tc>
        <w:tc>
          <w:tcPr>
            <w:tcW w:w="1784" w:type="dxa"/>
            <w:shd w:val="clear" w:color="auto" w:fill="auto"/>
            <w:tcMar>
              <w:top w:w="100" w:type="dxa"/>
              <w:left w:w="100" w:type="dxa"/>
              <w:bottom w:w="100" w:type="dxa"/>
              <w:right w:w="100" w:type="dxa"/>
            </w:tcMar>
          </w:tcPr>
          <w:p w14:paraId="60DDACF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3340D7CB" w14:textId="77777777" w:rsidR="00C36084" w:rsidRPr="00BA2086" w:rsidRDefault="00C36084" w:rsidP="00BD5127">
            <w:pPr>
              <w:widowControl w:val="0"/>
              <w:spacing w:line="288" w:lineRule="auto"/>
              <w:rPr>
                <w:b/>
                <w:sz w:val="26"/>
                <w:szCs w:val="26"/>
              </w:rPr>
            </w:pPr>
          </w:p>
        </w:tc>
      </w:tr>
    </w:tbl>
    <w:p w14:paraId="6CCE3FE0" w14:textId="2ED33994" w:rsidR="00C36084" w:rsidRPr="00BA2086" w:rsidRDefault="00C36084" w:rsidP="00F23442">
      <w:pPr>
        <w:spacing w:before="80" w:line="288" w:lineRule="auto"/>
        <w:outlineLvl w:val="3"/>
        <w:rPr>
          <w:b/>
          <w:sz w:val="26"/>
          <w:szCs w:val="26"/>
        </w:rPr>
      </w:pPr>
      <w:r w:rsidRPr="00BA2086">
        <w:rPr>
          <w:b/>
          <w:sz w:val="26"/>
          <w:szCs w:val="26"/>
        </w:rPr>
        <w:t>4.3.1</w:t>
      </w:r>
      <w:r w:rsidR="001103EE">
        <w:rPr>
          <w:b/>
          <w:sz w:val="26"/>
          <w:szCs w:val="26"/>
        </w:rPr>
        <w:t>1</w:t>
      </w:r>
      <w:r w:rsidRPr="00BA2086">
        <w:rPr>
          <w:b/>
          <w:sz w:val="26"/>
          <w:szCs w:val="26"/>
        </w:rPr>
        <w:t xml:space="preserve"> Chức năng chẩn đoán bệnh trên cây sầu riêng</w:t>
      </w:r>
    </w:p>
    <w:p w14:paraId="3F756C43" w14:textId="336E7B9E" w:rsidR="00C36084" w:rsidRPr="00BA2086" w:rsidRDefault="008302A7" w:rsidP="001930B6">
      <w:pPr>
        <w:pStyle w:val="Caption"/>
        <w:keepNext/>
        <w:spacing w:before="240" w:after="0"/>
        <w:rPr>
          <w:bCs/>
        </w:rPr>
      </w:pPr>
      <w:bookmarkStart w:id="211" w:name="_Toc184378458"/>
      <w:bookmarkStart w:id="212" w:name="_Toc196289041"/>
      <w:r>
        <w:t xml:space="preserve">Bảng </w:t>
      </w:r>
      <w:fldSimple w:instr=" SEQ Bảng \* ARABIC ">
        <w:r w:rsidR="00CF71CE">
          <w:rPr>
            <w:noProof/>
          </w:rPr>
          <w:t>34</w:t>
        </w:r>
      </w:fldSimple>
      <w:r w:rsidR="00D924BE">
        <w:t>.</w:t>
      </w:r>
      <w:r w:rsidRPr="00BA2086">
        <w:t xml:space="preserve"> </w:t>
      </w:r>
      <w:r w:rsidRPr="00BA2086">
        <w:rPr>
          <w:bCs/>
        </w:rPr>
        <w:t>Test case kiểm thử chức năng chẩn đoán bệnh trên cây sầu riêng</w:t>
      </w:r>
      <w:bookmarkEnd w:id="211"/>
      <w:bookmarkEnd w:id="212"/>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2042"/>
        <w:gridCol w:w="1308"/>
        <w:gridCol w:w="1308"/>
        <w:gridCol w:w="1308"/>
        <w:gridCol w:w="1684"/>
      </w:tblGrid>
      <w:tr w:rsidR="00C36084" w:rsidRPr="00BA2086" w14:paraId="5E5F7983" w14:textId="77777777" w:rsidTr="00BD5127">
        <w:trPr>
          <w:trHeight w:val="1092"/>
        </w:trPr>
        <w:tc>
          <w:tcPr>
            <w:tcW w:w="710" w:type="dxa"/>
            <w:shd w:val="clear" w:color="auto" w:fill="auto"/>
            <w:tcMar>
              <w:top w:w="100" w:type="dxa"/>
              <w:left w:w="100" w:type="dxa"/>
              <w:bottom w:w="100" w:type="dxa"/>
              <w:right w:w="100" w:type="dxa"/>
            </w:tcMar>
          </w:tcPr>
          <w:p w14:paraId="16C711C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6E026F36"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2042" w:type="dxa"/>
            <w:shd w:val="clear" w:color="auto" w:fill="auto"/>
            <w:tcMar>
              <w:top w:w="100" w:type="dxa"/>
              <w:left w:w="100" w:type="dxa"/>
              <w:bottom w:w="100" w:type="dxa"/>
              <w:right w:w="100" w:type="dxa"/>
            </w:tcMar>
          </w:tcPr>
          <w:p w14:paraId="6E715BFB"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308" w:type="dxa"/>
            <w:shd w:val="clear" w:color="auto" w:fill="auto"/>
            <w:tcMar>
              <w:top w:w="100" w:type="dxa"/>
              <w:left w:w="100" w:type="dxa"/>
              <w:bottom w:w="100" w:type="dxa"/>
              <w:right w:w="100" w:type="dxa"/>
            </w:tcMar>
          </w:tcPr>
          <w:p w14:paraId="0DE2A5A5"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08" w:type="dxa"/>
            <w:shd w:val="clear" w:color="auto" w:fill="auto"/>
            <w:tcMar>
              <w:top w:w="100" w:type="dxa"/>
              <w:left w:w="100" w:type="dxa"/>
              <w:bottom w:w="100" w:type="dxa"/>
              <w:right w:w="100" w:type="dxa"/>
            </w:tcMar>
          </w:tcPr>
          <w:p w14:paraId="4AF96F5A"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308" w:type="dxa"/>
            <w:shd w:val="clear" w:color="auto" w:fill="auto"/>
            <w:tcMar>
              <w:top w:w="100" w:type="dxa"/>
              <w:left w:w="100" w:type="dxa"/>
              <w:bottom w:w="100" w:type="dxa"/>
              <w:right w:w="100" w:type="dxa"/>
            </w:tcMar>
          </w:tcPr>
          <w:p w14:paraId="5E31A350"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84" w:type="dxa"/>
            <w:shd w:val="clear" w:color="auto" w:fill="auto"/>
            <w:tcMar>
              <w:top w:w="100" w:type="dxa"/>
              <w:left w:w="100" w:type="dxa"/>
              <w:bottom w:w="100" w:type="dxa"/>
              <w:right w:w="100" w:type="dxa"/>
            </w:tcMar>
          </w:tcPr>
          <w:p w14:paraId="3153292D"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953E9F7" w14:textId="77777777" w:rsidTr="00BD5127">
        <w:trPr>
          <w:trHeight w:val="4157"/>
        </w:trPr>
        <w:tc>
          <w:tcPr>
            <w:tcW w:w="710" w:type="dxa"/>
            <w:shd w:val="clear" w:color="auto" w:fill="auto"/>
            <w:tcMar>
              <w:top w:w="100" w:type="dxa"/>
              <w:left w:w="100" w:type="dxa"/>
              <w:bottom w:w="100" w:type="dxa"/>
              <w:right w:w="100" w:type="dxa"/>
            </w:tcMar>
          </w:tcPr>
          <w:p w14:paraId="0FC5927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99002EC" w14:textId="77777777" w:rsidR="00C36084" w:rsidRPr="00BA2086" w:rsidRDefault="00C36084" w:rsidP="00BD5127">
            <w:pPr>
              <w:widowControl w:val="0"/>
              <w:spacing w:line="288" w:lineRule="auto"/>
              <w:rPr>
                <w:sz w:val="26"/>
                <w:szCs w:val="26"/>
              </w:rPr>
            </w:pPr>
            <w:r w:rsidRPr="00BA2086">
              <w:rPr>
                <w:sz w:val="26"/>
                <w:szCs w:val="26"/>
              </w:rPr>
              <w:t>Tải hình ảnh lên và thực hiện chẩn đoán</w:t>
            </w:r>
          </w:p>
        </w:tc>
        <w:tc>
          <w:tcPr>
            <w:tcW w:w="2042" w:type="dxa"/>
            <w:shd w:val="clear" w:color="auto" w:fill="auto"/>
            <w:tcMar>
              <w:top w:w="100" w:type="dxa"/>
              <w:left w:w="100" w:type="dxa"/>
              <w:bottom w:w="100" w:type="dxa"/>
              <w:right w:w="100" w:type="dxa"/>
            </w:tcMar>
          </w:tcPr>
          <w:p w14:paraId="14CCD39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chức năng chẩn đoán bệnh trên cây sầu riêng</w:t>
            </w:r>
          </w:p>
          <w:p w14:paraId="10DE99CF" w14:textId="77777777" w:rsidR="00C36084" w:rsidRPr="00BA2086" w:rsidRDefault="00C36084" w:rsidP="00BD5127">
            <w:pPr>
              <w:widowControl w:val="0"/>
              <w:spacing w:line="288" w:lineRule="auto"/>
              <w:rPr>
                <w:b/>
                <w:sz w:val="26"/>
                <w:szCs w:val="26"/>
              </w:rPr>
            </w:pPr>
            <w:r w:rsidRPr="00BA2086">
              <w:rPr>
                <w:b/>
                <w:sz w:val="26"/>
                <w:szCs w:val="26"/>
              </w:rPr>
              <w:t>Bước 2:</w:t>
            </w:r>
          </w:p>
          <w:p w14:paraId="46BF4C07" w14:textId="77777777" w:rsidR="00C36084" w:rsidRPr="00BA2086" w:rsidRDefault="00C36084" w:rsidP="00BD5127">
            <w:pPr>
              <w:widowControl w:val="0"/>
              <w:spacing w:line="288" w:lineRule="auto"/>
              <w:rPr>
                <w:b/>
                <w:sz w:val="26"/>
                <w:szCs w:val="26"/>
              </w:rPr>
            </w:pPr>
            <w:r w:rsidRPr="00BA2086">
              <w:rPr>
                <w:sz w:val="26"/>
                <w:szCs w:val="26"/>
              </w:rPr>
              <w:t>Tải lên hình ảnh lá sầu riêng</w:t>
            </w:r>
          </w:p>
        </w:tc>
        <w:tc>
          <w:tcPr>
            <w:tcW w:w="1308" w:type="dxa"/>
            <w:shd w:val="clear" w:color="auto" w:fill="auto"/>
            <w:tcMar>
              <w:top w:w="100" w:type="dxa"/>
              <w:left w:w="100" w:type="dxa"/>
              <w:bottom w:w="100" w:type="dxa"/>
              <w:right w:w="100" w:type="dxa"/>
            </w:tcMar>
          </w:tcPr>
          <w:p w14:paraId="33D47A5E" w14:textId="77777777" w:rsidR="00C36084" w:rsidRPr="00BA2086" w:rsidRDefault="00C36084" w:rsidP="00BD5127">
            <w:pPr>
              <w:widowControl w:val="0"/>
              <w:spacing w:line="288" w:lineRule="auto"/>
              <w:rPr>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7967291C" w14:textId="77777777" w:rsidR="00C36084" w:rsidRPr="00BA2086" w:rsidRDefault="00C36084" w:rsidP="00BD5127">
            <w:pPr>
              <w:widowControl w:val="0"/>
              <w:spacing w:line="288" w:lineRule="auto"/>
              <w:rPr>
                <w:b/>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05A10386"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84" w:type="dxa"/>
            <w:shd w:val="clear" w:color="auto" w:fill="auto"/>
            <w:tcMar>
              <w:top w:w="100" w:type="dxa"/>
              <w:left w:w="100" w:type="dxa"/>
              <w:bottom w:w="100" w:type="dxa"/>
              <w:right w:w="100" w:type="dxa"/>
            </w:tcMar>
          </w:tcPr>
          <w:p w14:paraId="0D10D1F9" w14:textId="77777777" w:rsidR="00C36084" w:rsidRPr="00BA2086" w:rsidRDefault="00C36084" w:rsidP="00BD5127">
            <w:pPr>
              <w:widowControl w:val="0"/>
              <w:spacing w:line="288" w:lineRule="auto"/>
              <w:rPr>
                <w:b/>
                <w:sz w:val="26"/>
                <w:szCs w:val="26"/>
              </w:rPr>
            </w:pPr>
          </w:p>
        </w:tc>
      </w:tr>
    </w:tbl>
    <w:p w14:paraId="0B21EA0E" w14:textId="77777777" w:rsidR="00AA50E7" w:rsidRPr="00BA2086" w:rsidRDefault="00AA50E7" w:rsidP="00AA50E7"/>
    <w:p w14:paraId="5CBFB043" w14:textId="77777777" w:rsidR="00C36084" w:rsidRDefault="00C36084" w:rsidP="00AA50E7"/>
    <w:p w14:paraId="7A99D906" w14:textId="77777777" w:rsidR="004A0605" w:rsidRPr="00BA2086" w:rsidRDefault="004A0605" w:rsidP="00AA50E7"/>
    <w:p w14:paraId="40D9EDA8" w14:textId="77777777" w:rsidR="00C36084" w:rsidRPr="00BA2086" w:rsidRDefault="00C36084" w:rsidP="00C36084">
      <w:pPr>
        <w:spacing w:line="288" w:lineRule="auto"/>
        <w:jc w:val="center"/>
        <w:outlineLvl w:val="0"/>
        <w:rPr>
          <w:b/>
          <w:sz w:val="26"/>
          <w:szCs w:val="26"/>
        </w:rPr>
      </w:pPr>
      <w:bookmarkStart w:id="213" w:name="_Toc184452722"/>
      <w:bookmarkStart w:id="214" w:name="_Toc196268099"/>
      <w:r w:rsidRPr="00BA2086">
        <w:rPr>
          <w:b/>
          <w:sz w:val="26"/>
          <w:szCs w:val="26"/>
        </w:rPr>
        <w:t>PHẦN 3: KẾT LUẬN</w:t>
      </w:r>
      <w:bookmarkEnd w:id="213"/>
      <w:bookmarkEnd w:id="214"/>
    </w:p>
    <w:p w14:paraId="037F0E6A" w14:textId="77777777" w:rsidR="00C36084" w:rsidRPr="00BA2086" w:rsidRDefault="00C36084" w:rsidP="00C36084">
      <w:pPr>
        <w:spacing w:line="288" w:lineRule="auto"/>
        <w:outlineLvl w:val="1"/>
        <w:rPr>
          <w:b/>
          <w:sz w:val="26"/>
          <w:szCs w:val="26"/>
        </w:rPr>
      </w:pPr>
      <w:bookmarkStart w:id="215" w:name="_Toc184452723"/>
      <w:bookmarkStart w:id="216" w:name="_Toc196268100"/>
      <w:r w:rsidRPr="00BA2086">
        <w:rPr>
          <w:b/>
          <w:sz w:val="26"/>
          <w:szCs w:val="26"/>
        </w:rPr>
        <w:t>1. Kết quả đạt được</w:t>
      </w:r>
      <w:bookmarkEnd w:id="215"/>
      <w:bookmarkEnd w:id="216"/>
    </w:p>
    <w:p w14:paraId="3C58BDD1" w14:textId="77777777" w:rsidR="00C36084" w:rsidRPr="00BA2086" w:rsidRDefault="00C36084" w:rsidP="00156692">
      <w:pPr>
        <w:spacing w:before="80" w:line="288" w:lineRule="auto"/>
        <w:ind w:firstLine="540"/>
        <w:jc w:val="both"/>
        <w:rPr>
          <w:sz w:val="26"/>
          <w:szCs w:val="26"/>
        </w:rPr>
      </w:pPr>
      <w:r w:rsidRPr="00BA2086">
        <w:rPr>
          <w:sz w:val="26"/>
          <w:szCs w:val="26"/>
        </w:rPr>
        <w:t xml:space="preserve">Hệ thống website kinh doanh thuốc bảo vệ thực vật tích hợp AI chẩn đoán bệnh trên cây sầu riêng đã đạt được thiết kế với mục tiêu đem lại trải nghiệm nhanh, mượt mà, thuận lợi và hiệu quả cao cho người dùng nói chung và người nông dân nói riêng. Website cung cấp một loạt các chức năng hữu ích cho việc mua sắm của người dùng và quản lý của quản trị viên, nhằm giúp khách hàng dễ dàng tìm kiếm sản phẩm phù hợp. Người dùng sẽ có trải nghiệm đơn giản và nhanh chóng khi đặt hàng và thanh toán, tránh được những nhầm lẫn trong quá trình mua hàng, đồng thời hệ thống sẽ tự động cập nhật trạng thái và các số liệu một cách chính xác nhất, điều này giúp tối ưu hóa trong quá trình mua sắm và mang lại sự thuận tiện cho khách hàng. Ngoài ra hệ thống còn giúp cho khách hàng phát hiện bệnh riêng trên cây sầu riêng, một loại cây đem lại giá trị kinh tế rất cao, giúp cho khách hàng có thể nhanh chóng phát hiện và điều trị bệnh với kết quả bệnh được hiển thị và gợi ý sản phẩm điều trị mà hệ thống hiển thị ra. Tất cả đem lại trải nghiệm đáng tin cậy, mang lại sự hài lòng từ phía khách hàng. </w:t>
      </w:r>
    </w:p>
    <w:p w14:paraId="3376D571" w14:textId="77777777" w:rsidR="00C36084" w:rsidRPr="00BA2086" w:rsidRDefault="00C36084" w:rsidP="00C36084">
      <w:pPr>
        <w:spacing w:line="288" w:lineRule="auto"/>
        <w:jc w:val="both"/>
        <w:outlineLvl w:val="1"/>
        <w:rPr>
          <w:b/>
          <w:sz w:val="26"/>
          <w:szCs w:val="26"/>
        </w:rPr>
      </w:pPr>
      <w:bookmarkStart w:id="217" w:name="_Toc184452724"/>
      <w:bookmarkStart w:id="218" w:name="_Toc196268101"/>
      <w:r w:rsidRPr="00BA2086">
        <w:rPr>
          <w:b/>
          <w:sz w:val="26"/>
          <w:szCs w:val="26"/>
        </w:rPr>
        <w:t>2. Hạn chế</w:t>
      </w:r>
      <w:bookmarkEnd w:id="217"/>
      <w:bookmarkEnd w:id="218"/>
    </w:p>
    <w:p w14:paraId="70E713B5" w14:textId="27A394FD" w:rsidR="00C36084" w:rsidRPr="00BA2086" w:rsidRDefault="00C36084" w:rsidP="00156692">
      <w:pPr>
        <w:spacing w:before="80" w:line="288" w:lineRule="auto"/>
        <w:ind w:firstLine="540"/>
        <w:jc w:val="both"/>
        <w:rPr>
          <w:sz w:val="26"/>
          <w:szCs w:val="26"/>
        </w:rPr>
      </w:pPr>
      <w:r w:rsidRPr="00BA2086">
        <w:rPr>
          <w:sz w:val="26"/>
          <w:szCs w:val="26"/>
        </w:rPr>
        <w:t>Qua quá trình thiết kế và thực hiện đề tài, do hạn chế về mặt thời gian và kiến thức hiện có vẫn chưa đủ để thực hiện đề tài một cách đầy đủ nhất, vẫn còn một số chức năng chưa được hoàn thiện như:</w:t>
      </w:r>
      <w:r w:rsidR="0013579C">
        <w:rPr>
          <w:sz w:val="26"/>
          <w:szCs w:val="26"/>
        </w:rPr>
        <w:t xml:space="preserve"> </w:t>
      </w:r>
      <w:r w:rsidRPr="00BA2086">
        <w:rPr>
          <w:sz w:val="26"/>
          <w:szCs w:val="26"/>
        </w:rPr>
        <w:t>chưa có chức năng chat với nhân viên trực tuyến, chưa tối ưu về mặt hiển thị và chức năng tìm kiếm</w:t>
      </w:r>
      <w:r w:rsidR="00AB59D7">
        <w:rPr>
          <w:sz w:val="26"/>
          <w:szCs w:val="26"/>
        </w:rPr>
        <w:t>, lọc</w:t>
      </w:r>
      <w:r w:rsidRPr="00BA2086">
        <w:rPr>
          <w:sz w:val="26"/>
          <w:szCs w:val="26"/>
        </w:rPr>
        <w:t xml:space="preserve"> thông tin cho quản trị viên</w:t>
      </w:r>
      <w:r w:rsidR="0013579C">
        <w:rPr>
          <w:sz w:val="26"/>
          <w:szCs w:val="26"/>
        </w:rPr>
        <w:t>, giao diện hệ thống chưa thích ứng tốt với các thiết bị di động</w:t>
      </w:r>
      <w:r w:rsidR="00D21EE4">
        <w:rPr>
          <w:sz w:val="26"/>
          <w:szCs w:val="26"/>
        </w:rPr>
        <w:t>, tập dữ liệu huấn luyện mô hình còn hạn chế, cần phải tăng cường và làm phong phú tập dữ liệu.</w:t>
      </w:r>
    </w:p>
    <w:p w14:paraId="6BEC07C7" w14:textId="77777777" w:rsidR="00C36084" w:rsidRPr="00BA2086" w:rsidRDefault="00C36084" w:rsidP="00C36084">
      <w:pPr>
        <w:spacing w:line="288" w:lineRule="auto"/>
        <w:outlineLvl w:val="1"/>
        <w:rPr>
          <w:b/>
          <w:sz w:val="26"/>
          <w:szCs w:val="26"/>
        </w:rPr>
      </w:pPr>
      <w:bookmarkStart w:id="219" w:name="_Toc184452725"/>
      <w:bookmarkStart w:id="220" w:name="_Toc196268102"/>
      <w:r w:rsidRPr="00BA2086">
        <w:rPr>
          <w:b/>
          <w:sz w:val="26"/>
          <w:szCs w:val="26"/>
        </w:rPr>
        <w:t>3. Hướng phát triển</w:t>
      </w:r>
      <w:bookmarkEnd w:id="219"/>
      <w:bookmarkEnd w:id="220"/>
    </w:p>
    <w:p w14:paraId="791AA7F4" w14:textId="337A475E" w:rsidR="0013579C" w:rsidRPr="0013579C" w:rsidRDefault="00C36084" w:rsidP="0013579C">
      <w:pPr>
        <w:spacing w:before="80" w:line="288" w:lineRule="auto"/>
        <w:ind w:firstLine="540"/>
        <w:rPr>
          <w:sz w:val="26"/>
          <w:szCs w:val="26"/>
        </w:rPr>
      </w:pPr>
      <w:r w:rsidRPr="00BA2086">
        <w:rPr>
          <w:sz w:val="26"/>
          <w:szCs w:val="26"/>
        </w:rPr>
        <w:t>Hướng phát triển của dự án là tập trung vào việc mở rộng nguồn dữ liệu để có thể kinh doanh nhiều sản phẩm và các loại mặt hàng một cách đa dạng hơn. Tích hợp thêm các chức năng hỗ trợ quản trị viên một cách thuận tiện hơn trong công tác quản lý, cải thiện hiệu suất và giao diện người dùng trở trên trực quan và dễ sử dụng hơn. Ngoài ra, sử dụng mô hình AI lớn hơn và tập dữ liệu phong phú hơn để có thể đảm bảo được sự chính xác và đa dạng của dữ liệu, hỗ trợ nhiều hơn cho công việc kinh doanh và hỗ trợ khách hàng.</w:t>
      </w:r>
      <w:r w:rsidR="0013579C">
        <w:rPr>
          <w:b/>
          <w:sz w:val="26"/>
          <w:szCs w:val="26"/>
        </w:rPr>
        <w:br w:type="page"/>
      </w:r>
    </w:p>
    <w:p w14:paraId="10063A73" w14:textId="5E5835F4" w:rsidR="00A30CED" w:rsidRPr="00BA2086" w:rsidRDefault="00A30CED" w:rsidP="00A30CED">
      <w:pPr>
        <w:spacing w:line="288" w:lineRule="auto"/>
        <w:jc w:val="center"/>
        <w:outlineLvl w:val="0"/>
        <w:rPr>
          <w:b/>
          <w:sz w:val="26"/>
          <w:szCs w:val="26"/>
        </w:rPr>
      </w:pPr>
      <w:bookmarkStart w:id="221" w:name="_Toc196268103"/>
      <w:commentRangeStart w:id="222"/>
      <w:r>
        <w:rPr>
          <w:b/>
          <w:sz w:val="26"/>
          <w:szCs w:val="26"/>
        </w:rPr>
        <w:t>TÀI LIỆU THAM KHẢO</w:t>
      </w:r>
      <w:commentRangeEnd w:id="222"/>
      <w:r w:rsidR="002000B8">
        <w:rPr>
          <w:rStyle w:val="CommentReference"/>
        </w:rPr>
        <w:commentReference w:id="222"/>
      </w:r>
      <w:bookmarkEnd w:id="221"/>
    </w:p>
    <w:p w14:paraId="36962348" w14:textId="2F0B8538" w:rsidR="001C5237" w:rsidRPr="001C5237" w:rsidRDefault="00F82680" w:rsidP="001C5237">
      <w:pPr>
        <w:pStyle w:val="Bibliography"/>
        <w:rPr>
          <w:sz w:val="26"/>
        </w:rPr>
      </w:pPr>
      <w:r w:rsidRPr="003439CF">
        <w:fldChar w:fldCharType="begin"/>
      </w:r>
      <w:r w:rsidR="003439CF" w:rsidRPr="003439CF">
        <w:instrText xml:space="preserve"> ADDIN ZOTERO_BIBL {"uncited":[],"omitted":[],"custom":[]} CSL_BIBLIOGRAPHY </w:instrText>
      </w:r>
      <w:r w:rsidRPr="003439CF">
        <w:fldChar w:fldCharType="separate"/>
      </w:r>
      <w:r w:rsidR="001C5237" w:rsidRPr="001C5237">
        <w:rPr>
          <w:sz w:val="26"/>
        </w:rPr>
        <w:t>1.</w:t>
      </w:r>
      <w:r w:rsidR="001C5237" w:rsidRPr="001C5237">
        <w:rPr>
          <w:sz w:val="26"/>
        </w:rPr>
        <w:tab/>
        <w:t>Paper_46-Durian_Disease_Classification_using_Vision_Transformer.pdf. .</w:t>
      </w:r>
    </w:p>
    <w:p w14:paraId="38D44CAF" w14:textId="77777777" w:rsidR="001C5237" w:rsidRPr="001C5237" w:rsidRDefault="001C5237" w:rsidP="001C5237">
      <w:pPr>
        <w:pStyle w:val="Bibliography"/>
        <w:rPr>
          <w:sz w:val="26"/>
        </w:rPr>
      </w:pPr>
      <w:r w:rsidRPr="001C5237">
        <w:rPr>
          <w:sz w:val="26"/>
        </w:rPr>
        <w:t>2.</w:t>
      </w:r>
      <w:r w:rsidRPr="001C5237">
        <w:rPr>
          <w:sz w:val="26"/>
        </w:rPr>
        <w:tab/>
        <w:t>TopDev (2022). MySQL là gì? Giới thiệu và hướng dẫn cài đặt MySQL chi tiết. TopDev, &lt;https://topdev.vn/blog/gioi-thieu-ve-mysql/&gt;, accessed: 04/01/2025.</w:t>
      </w:r>
    </w:p>
    <w:p w14:paraId="438EB303" w14:textId="77777777" w:rsidR="001C5237" w:rsidRPr="001C5237" w:rsidRDefault="001C5237" w:rsidP="001C5237">
      <w:pPr>
        <w:pStyle w:val="Bibliography"/>
        <w:rPr>
          <w:sz w:val="26"/>
        </w:rPr>
      </w:pPr>
      <w:r w:rsidRPr="001C5237">
        <w:rPr>
          <w:sz w:val="26"/>
        </w:rPr>
        <w:t>3.</w:t>
      </w:r>
      <w:r w:rsidRPr="001C5237">
        <w:rPr>
          <w:sz w:val="26"/>
        </w:rPr>
        <w:tab/>
        <w:t>FPT C. ty C. phần B. lẻ K. CodeIgniter là gì? Tìm hiểu giải pháp tối ưu để xây dựng ứng dụng PHP một cách nhanh chóng, dễ dàng. &lt;https://fptshop.com.vn/tin-tuc/danh-gia/codeigniter-158603&gt;, accessed: 04/01/2025.</w:t>
      </w:r>
    </w:p>
    <w:p w14:paraId="547640F9" w14:textId="77777777" w:rsidR="001C5237" w:rsidRPr="001C5237" w:rsidRDefault="001C5237" w:rsidP="001C5237">
      <w:pPr>
        <w:pStyle w:val="Bibliography"/>
        <w:rPr>
          <w:sz w:val="26"/>
        </w:rPr>
      </w:pPr>
      <w:r w:rsidRPr="001C5237">
        <w:rPr>
          <w:sz w:val="26"/>
        </w:rPr>
        <w:t>4.</w:t>
      </w:r>
      <w:r w:rsidRPr="001C5237">
        <w:rPr>
          <w:sz w:val="26"/>
        </w:rPr>
        <w:tab/>
        <w:t>Blog T. (2021). HTML là gì? Các tag thông dụng của HTML dành cho lập trình viên. TopDev, &lt;https://topdev.vn/blog/html-la-gi/&gt;, accessed: 12/07/2024.</w:t>
      </w:r>
    </w:p>
    <w:p w14:paraId="57A763DA" w14:textId="77777777" w:rsidR="001C5237" w:rsidRPr="001C5237" w:rsidRDefault="001C5237" w:rsidP="001C5237">
      <w:pPr>
        <w:pStyle w:val="Bibliography"/>
        <w:rPr>
          <w:sz w:val="26"/>
        </w:rPr>
      </w:pPr>
      <w:r w:rsidRPr="001C5237">
        <w:rPr>
          <w:sz w:val="26"/>
        </w:rPr>
        <w:t>5.</w:t>
      </w:r>
      <w:r w:rsidRPr="001C5237">
        <w:rPr>
          <w:sz w:val="26"/>
        </w:rPr>
        <w:tab/>
        <w:t>Tiến C.L.V. Bootstrap là gì? Giới thiệu chi tiết về Bootstrap nhất 2025. &lt;https://vietnix.vn/bootstrap-la-gi/&gt;, accessed: 04/01/2025.</w:t>
      </w:r>
    </w:p>
    <w:p w14:paraId="4BAE8267" w14:textId="77777777" w:rsidR="001C5237" w:rsidRPr="001C5237" w:rsidRDefault="001C5237" w:rsidP="001C5237">
      <w:pPr>
        <w:pStyle w:val="Bibliography"/>
        <w:rPr>
          <w:sz w:val="26"/>
        </w:rPr>
      </w:pPr>
      <w:r w:rsidRPr="001C5237">
        <w:rPr>
          <w:sz w:val="26"/>
        </w:rPr>
        <w:t>6.</w:t>
      </w:r>
      <w:r w:rsidRPr="001C5237">
        <w:rPr>
          <w:sz w:val="26"/>
        </w:rPr>
        <w:tab/>
        <w:t>JavaScript là gì? - Giải thích về JavaScript (JS) - AWS. Amazon Web Services, Inc., &lt;https://aws.amazon.com/vi/what-is/javascript/&gt;, accessed: 12/07/2024.</w:t>
      </w:r>
    </w:p>
    <w:p w14:paraId="00CD8BF4" w14:textId="77777777" w:rsidR="001C5237" w:rsidRPr="001C5237" w:rsidRDefault="001C5237" w:rsidP="001C5237">
      <w:pPr>
        <w:pStyle w:val="Bibliography"/>
        <w:rPr>
          <w:sz w:val="26"/>
        </w:rPr>
      </w:pPr>
      <w:r w:rsidRPr="001C5237">
        <w:rPr>
          <w:sz w:val="26"/>
        </w:rPr>
        <w:t>7.</w:t>
      </w:r>
      <w:r w:rsidRPr="001C5237">
        <w:rPr>
          <w:sz w:val="26"/>
        </w:rPr>
        <w:tab/>
        <w:t>L.B &lt;hi@ngoclb.com&gt; N. and Phan H. (2024). PHP là gì: Chi tiết và đầy đủ cách viết cú pháp PHP cơ bản. ITviec Blog, &lt;https://itviec.com/blog/php-la-gi/&gt;, accessed: 04/01/2025.</w:t>
      </w:r>
    </w:p>
    <w:p w14:paraId="687EBDA5" w14:textId="77777777" w:rsidR="001C5237" w:rsidRPr="001C5237" w:rsidRDefault="001C5237" w:rsidP="001C5237">
      <w:pPr>
        <w:pStyle w:val="Bibliography"/>
        <w:rPr>
          <w:sz w:val="26"/>
        </w:rPr>
      </w:pPr>
      <w:r w:rsidRPr="001C5237">
        <w:rPr>
          <w:sz w:val="26"/>
        </w:rPr>
        <w:t>8.</w:t>
      </w:r>
      <w:r w:rsidRPr="001C5237">
        <w:rPr>
          <w:sz w:val="26"/>
        </w:rPr>
        <w:tab/>
        <w:t>(2024). PHP. Wikipedia tiếng Việt, &lt;https://vi.wikipedia.org/w/index.php?title=PHP&amp;oldid=71974843&gt;, accessed: 12/07/2024.</w:t>
      </w:r>
    </w:p>
    <w:p w14:paraId="613E5103" w14:textId="77777777" w:rsidR="001C5237" w:rsidRPr="001C5237" w:rsidRDefault="001C5237" w:rsidP="001C5237">
      <w:pPr>
        <w:pStyle w:val="Bibliography"/>
        <w:rPr>
          <w:sz w:val="26"/>
        </w:rPr>
      </w:pPr>
      <w:r w:rsidRPr="001C5237">
        <w:rPr>
          <w:sz w:val="26"/>
        </w:rPr>
        <w:t>9.</w:t>
      </w:r>
      <w:r w:rsidRPr="001C5237">
        <w:rPr>
          <w:sz w:val="26"/>
        </w:rPr>
        <w:tab/>
        <w:t>Python là gì? - Giải thích về ngôn ngữ Python - AWS. Amazon Web Services, Inc., &lt;https://aws.amazon.com/vi/what-is/python/&gt;, accessed: 12/07/2024.</w:t>
      </w:r>
    </w:p>
    <w:p w14:paraId="2EB6BEE0" w14:textId="77777777" w:rsidR="001C5237" w:rsidRPr="001C5237" w:rsidRDefault="001C5237" w:rsidP="001C5237">
      <w:pPr>
        <w:pStyle w:val="Bibliography"/>
        <w:rPr>
          <w:sz w:val="26"/>
        </w:rPr>
      </w:pPr>
      <w:r w:rsidRPr="001C5237">
        <w:rPr>
          <w:sz w:val="26"/>
        </w:rPr>
        <w:t>10.</w:t>
      </w:r>
      <w:r w:rsidRPr="001C5237">
        <w:rPr>
          <w:sz w:val="26"/>
        </w:rPr>
        <w:tab/>
        <w:t>FPT C. ty C. phần B. lẻ K. Flask là gì? Cập nhật những kiến thức cơ bản về Web Framework của Python mà bạn cần biết. &lt;https://fptshop.com.vn/tin-tuc/danh-gia/flask-la-gi-175382&gt;, accessed: 04/01/2025.</w:t>
      </w:r>
    </w:p>
    <w:p w14:paraId="33C56899" w14:textId="40A70483" w:rsidR="001C5237" w:rsidRPr="001C5237" w:rsidRDefault="001C5237" w:rsidP="001C5237">
      <w:pPr>
        <w:pStyle w:val="Bibliography"/>
        <w:jc w:val="both"/>
        <w:rPr>
          <w:sz w:val="26"/>
        </w:rPr>
      </w:pPr>
      <w:r w:rsidRPr="001C5237">
        <w:rPr>
          <w:sz w:val="26"/>
        </w:rPr>
        <w:t>11.</w:t>
      </w:r>
      <w:r w:rsidRPr="001C5237">
        <w:rPr>
          <w:sz w:val="26"/>
        </w:rPr>
        <w:tab/>
        <w:t>Ultralytics YOLO11 NEW. &lt;https://docs.ultralytics.com/models/yolo11&gt;, accessed: 04/01/2025.</w:t>
      </w:r>
    </w:p>
    <w:p w14:paraId="374A8B87" w14:textId="7C7E8205" w:rsidR="001C5237" w:rsidRPr="001C5237" w:rsidRDefault="001C5237" w:rsidP="001C5237">
      <w:pPr>
        <w:pStyle w:val="Bibliography"/>
        <w:jc w:val="both"/>
        <w:rPr>
          <w:sz w:val="26"/>
        </w:rPr>
      </w:pPr>
      <w:r w:rsidRPr="001C5237">
        <w:rPr>
          <w:sz w:val="26"/>
        </w:rPr>
        <w:t>12.</w:t>
      </w:r>
      <w:r w:rsidRPr="001C5237">
        <w:rPr>
          <w:sz w:val="26"/>
        </w:rPr>
        <w:tab/>
        <w:t>&lt;https://app.roboflow.com/luanvan-qhyqv/benhcaysaurieng/browse?queryText=&amp;pageSize=50&amp;startingIndex=0&amp;browseQuery=true&gt;, accessed: 04/23/2025.</w:t>
      </w:r>
    </w:p>
    <w:p w14:paraId="41D77AA2" w14:textId="77777777" w:rsidR="001C5237" w:rsidRPr="001C5237" w:rsidRDefault="001C5237" w:rsidP="001C5237">
      <w:pPr>
        <w:pStyle w:val="Bibliography"/>
        <w:rPr>
          <w:sz w:val="26"/>
        </w:rPr>
      </w:pPr>
      <w:r w:rsidRPr="001C5237">
        <w:rPr>
          <w:sz w:val="26"/>
        </w:rPr>
        <w:t>13.</w:t>
      </w:r>
      <w:r w:rsidRPr="001C5237">
        <w:rPr>
          <w:sz w:val="26"/>
        </w:rPr>
        <w:tab/>
        <w:t>Stanford Background Dataset. &lt;https://www.kaggle.com/datasets/balraj98/stanford-background-dataset&gt;, accessed: 04/23/2025.</w:t>
      </w:r>
    </w:p>
    <w:p w14:paraId="05F8F856" w14:textId="45321E2A" w:rsidR="00F82680" w:rsidRDefault="00F82680" w:rsidP="003439CF">
      <w:pPr>
        <w:spacing w:line="288" w:lineRule="auto"/>
        <w:ind w:right="-2"/>
        <w:jc w:val="both"/>
        <w:rPr>
          <w:sz w:val="26"/>
          <w:szCs w:val="26"/>
        </w:rPr>
      </w:pPr>
      <w:r w:rsidRPr="003439CF">
        <w:rPr>
          <w:sz w:val="26"/>
          <w:szCs w:val="26"/>
        </w:rPr>
        <w:fldChar w:fldCharType="end"/>
      </w:r>
    </w:p>
    <w:p w14:paraId="2255D15E" w14:textId="77777777" w:rsidR="00A30CED" w:rsidRDefault="00A30CED" w:rsidP="007A10B8">
      <w:pPr>
        <w:ind w:right="-2"/>
        <w:rPr>
          <w:sz w:val="26"/>
          <w:szCs w:val="26"/>
        </w:rPr>
      </w:pPr>
    </w:p>
    <w:p w14:paraId="325A70A3" w14:textId="77777777" w:rsidR="00A30CED" w:rsidRDefault="00A30CED" w:rsidP="007A10B8">
      <w:pPr>
        <w:ind w:right="-2"/>
        <w:rPr>
          <w:sz w:val="26"/>
          <w:szCs w:val="26"/>
        </w:rPr>
      </w:pPr>
    </w:p>
    <w:p w14:paraId="5B014659" w14:textId="77777777" w:rsidR="00A30CED" w:rsidRDefault="00A30CED" w:rsidP="007A10B8">
      <w:pPr>
        <w:ind w:right="-2"/>
        <w:rPr>
          <w:sz w:val="26"/>
          <w:szCs w:val="26"/>
        </w:rPr>
      </w:pPr>
    </w:p>
    <w:p w14:paraId="75BB0BC6" w14:textId="77777777" w:rsidR="00A30CED" w:rsidRDefault="00A30CED" w:rsidP="007A10B8">
      <w:pPr>
        <w:ind w:right="-2"/>
        <w:rPr>
          <w:sz w:val="26"/>
          <w:szCs w:val="26"/>
        </w:rPr>
      </w:pPr>
    </w:p>
    <w:p w14:paraId="09BC189F" w14:textId="77777777" w:rsidR="00A30CED" w:rsidRDefault="00A30CED" w:rsidP="007A10B8">
      <w:pPr>
        <w:ind w:right="-2"/>
        <w:rPr>
          <w:sz w:val="26"/>
          <w:szCs w:val="26"/>
        </w:rPr>
      </w:pPr>
    </w:p>
    <w:p w14:paraId="4E24F4D3" w14:textId="77777777" w:rsidR="00A30CED" w:rsidRDefault="00A30CED" w:rsidP="007A10B8">
      <w:pPr>
        <w:ind w:right="-2"/>
        <w:rPr>
          <w:sz w:val="26"/>
          <w:szCs w:val="26"/>
        </w:rPr>
      </w:pPr>
    </w:p>
    <w:p w14:paraId="66568BB1" w14:textId="77777777" w:rsidR="002F6633" w:rsidRDefault="002F6633" w:rsidP="007A10B8">
      <w:pPr>
        <w:ind w:right="-2"/>
        <w:rPr>
          <w:sz w:val="26"/>
          <w:szCs w:val="26"/>
        </w:rPr>
      </w:pPr>
    </w:p>
    <w:p w14:paraId="12926BBA" w14:textId="77777777" w:rsidR="003439CF" w:rsidRDefault="003439CF" w:rsidP="007A10B8">
      <w:pPr>
        <w:ind w:right="-2"/>
        <w:rPr>
          <w:sz w:val="26"/>
          <w:szCs w:val="26"/>
        </w:rPr>
      </w:pPr>
    </w:p>
    <w:p w14:paraId="365F1FEE" w14:textId="77777777" w:rsidR="00F82680" w:rsidRDefault="00F82680" w:rsidP="007A10B8">
      <w:pPr>
        <w:ind w:right="-2"/>
        <w:rPr>
          <w:sz w:val="26"/>
          <w:szCs w:val="26"/>
        </w:rPr>
      </w:pPr>
    </w:p>
    <w:p w14:paraId="3ABF642B" w14:textId="77777777" w:rsidR="00A30CED" w:rsidRDefault="00A30CED" w:rsidP="007A10B8">
      <w:pPr>
        <w:ind w:right="-2"/>
        <w:rPr>
          <w:sz w:val="26"/>
          <w:szCs w:val="26"/>
        </w:rPr>
      </w:pPr>
    </w:p>
    <w:p w14:paraId="5805DBE8" w14:textId="130C992E" w:rsidR="00A30CED" w:rsidRPr="00A30CED" w:rsidRDefault="00A30CED" w:rsidP="004A0605">
      <w:pPr>
        <w:spacing w:line="288" w:lineRule="auto"/>
        <w:jc w:val="center"/>
        <w:outlineLvl w:val="0"/>
        <w:rPr>
          <w:b/>
          <w:sz w:val="26"/>
          <w:szCs w:val="26"/>
        </w:rPr>
      </w:pPr>
      <w:bookmarkStart w:id="223" w:name="_Toc196268104"/>
      <w:r>
        <w:rPr>
          <w:b/>
          <w:sz w:val="26"/>
          <w:szCs w:val="26"/>
        </w:rPr>
        <w:t>PHỤ LỤC</w:t>
      </w:r>
      <w:bookmarkEnd w:id="223"/>
    </w:p>
    <w:p w14:paraId="072BC71B" w14:textId="77777777" w:rsidR="002D7E7B" w:rsidRPr="002D7E7B" w:rsidRDefault="002D7E7B" w:rsidP="002D7E7B">
      <w:pPr>
        <w:ind w:right="-2"/>
        <w:jc w:val="both"/>
        <w:rPr>
          <w:sz w:val="26"/>
          <w:szCs w:val="26"/>
        </w:rPr>
      </w:pPr>
      <w:r w:rsidRPr="002D7E7B">
        <w:rPr>
          <w:b/>
          <w:bCs/>
          <w:sz w:val="26"/>
          <w:szCs w:val="26"/>
        </w:rPr>
        <w:t xml:space="preserve">1. Thiết lập môi trường </w:t>
      </w:r>
    </w:p>
    <w:p w14:paraId="3581FB73" w14:textId="77777777" w:rsidR="002D7E7B" w:rsidRPr="003439CF" w:rsidRDefault="002D7E7B" w:rsidP="003439CF">
      <w:pPr>
        <w:spacing w:before="80" w:line="288" w:lineRule="auto"/>
        <w:ind w:firstLine="284"/>
        <w:rPr>
          <w:sz w:val="26"/>
          <w:szCs w:val="26"/>
        </w:rPr>
      </w:pPr>
      <w:r w:rsidRPr="003439CF">
        <w:rPr>
          <w:sz w:val="26"/>
          <w:szCs w:val="26"/>
        </w:rPr>
        <w:t xml:space="preserve">Hệ thống yêu cầu cài đặt những phần mềm và thư viện cần thiết để có thể hoạt </w:t>
      </w:r>
    </w:p>
    <w:p w14:paraId="6DD3571C" w14:textId="07BAFA43" w:rsidR="002D7E7B" w:rsidRPr="002D7E7B" w:rsidRDefault="002D7E7B" w:rsidP="003439CF">
      <w:pPr>
        <w:spacing w:line="288" w:lineRule="auto"/>
        <w:rPr>
          <w:sz w:val="26"/>
          <w:szCs w:val="26"/>
        </w:rPr>
      </w:pPr>
      <w:r w:rsidRPr="003439CF">
        <w:rPr>
          <w:sz w:val="26"/>
          <w:szCs w:val="26"/>
        </w:rPr>
        <w:t xml:space="preserve">động được như: </w:t>
      </w:r>
      <w:hyperlink r:id="rId85" w:history="1">
        <w:r w:rsidRPr="003439CF">
          <w:rPr>
            <w:rStyle w:val="Hyperlink"/>
            <w:color w:val="000000" w:themeColor="text1"/>
            <w:sz w:val="26"/>
            <w:szCs w:val="26"/>
            <w:u w:val="none"/>
          </w:rPr>
          <w:t>Visual Studio Code</w:t>
        </w:r>
      </w:hyperlink>
      <w:r w:rsidRPr="003439CF">
        <w:rPr>
          <w:sz w:val="26"/>
          <w:szCs w:val="26"/>
        </w:rPr>
        <w:t xml:space="preserve">, </w:t>
      </w:r>
      <w:hyperlink r:id="rId86" w:history="1">
        <w:r w:rsidRPr="003439CF">
          <w:rPr>
            <w:rStyle w:val="Hyperlink"/>
            <w:color w:val="000000" w:themeColor="text1"/>
            <w:sz w:val="26"/>
            <w:szCs w:val="26"/>
            <w:u w:val="none"/>
          </w:rPr>
          <w:t>MySQL Workbench</w:t>
        </w:r>
      </w:hyperlink>
      <w:r w:rsidRPr="003439CF">
        <w:rPr>
          <w:color w:val="000000" w:themeColor="text1"/>
          <w:sz w:val="26"/>
          <w:szCs w:val="26"/>
        </w:rPr>
        <w:t xml:space="preserve">, </w:t>
      </w:r>
      <w:hyperlink r:id="rId87" w:history="1">
        <w:r w:rsidRPr="003439CF">
          <w:rPr>
            <w:rStyle w:val="Hyperlink"/>
            <w:color w:val="000000" w:themeColor="text1"/>
            <w:sz w:val="26"/>
            <w:szCs w:val="26"/>
            <w:u w:val="none"/>
          </w:rPr>
          <w:t>composer</w:t>
        </w:r>
      </w:hyperlink>
      <w:r w:rsidRPr="003439CF">
        <w:rPr>
          <w:color w:val="000000" w:themeColor="text1"/>
          <w:sz w:val="26"/>
          <w:szCs w:val="26"/>
        </w:rPr>
        <w:t xml:space="preserve">, </w:t>
      </w:r>
      <w:hyperlink r:id="rId88" w:history="1">
        <w:r w:rsidRPr="003439CF">
          <w:rPr>
            <w:rStyle w:val="Hyperlink"/>
            <w:color w:val="000000" w:themeColor="text1"/>
            <w:sz w:val="26"/>
            <w:szCs w:val="26"/>
            <w:u w:val="none"/>
          </w:rPr>
          <w:t>PHP 8.1.30</w:t>
        </w:r>
      </w:hyperlink>
      <w:r w:rsidR="005D6D4F" w:rsidRPr="003439CF">
        <w:rPr>
          <w:color w:val="000000" w:themeColor="text1"/>
          <w:sz w:val="26"/>
          <w:szCs w:val="26"/>
        </w:rPr>
        <w:t>, python 3.9.13</w:t>
      </w:r>
      <w:r w:rsidR="003A3777" w:rsidRPr="0013579C">
        <w:rPr>
          <w:color w:val="000000" w:themeColor="text1"/>
          <w:sz w:val="26"/>
          <w:szCs w:val="26"/>
        </w:rPr>
        <w:t>.</w:t>
      </w:r>
    </w:p>
    <w:p w14:paraId="5FC1BACA" w14:textId="77777777" w:rsidR="002D7E7B" w:rsidRPr="002D7E7B" w:rsidRDefault="002D7E7B" w:rsidP="003A3777">
      <w:pPr>
        <w:spacing w:before="80"/>
        <w:ind w:right="-2"/>
        <w:jc w:val="both"/>
        <w:rPr>
          <w:sz w:val="26"/>
          <w:szCs w:val="26"/>
        </w:rPr>
      </w:pPr>
      <w:r w:rsidRPr="002D7E7B">
        <w:rPr>
          <w:b/>
          <w:bCs/>
          <w:sz w:val="26"/>
          <w:szCs w:val="26"/>
        </w:rPr>
        <w:t xml:space="preserve">2. Khởi động dự án </w:t>
      </w:r>
    </w:p>
    <w:p w14:paraId="2627CDB2" w14:textId="7BB9D9A1" w:rsidR="002D7E7B" w:rsidRPr="002D7E7B" w:rsidRDefault="002D7E7B" w:rsidP="003439CF">
      <w:pPr>
        <w:spacing w:before="80" w:line="288" w:lineRule="auto"/>
        <w:ind w:firstLine="426"/>
        <w:jc w:val="both"/>
        <w:rPr>
          <w:sz w:val="26"/>
          <w:szCs w:val="26"/>
        </w:rPr>
      </w:pPr>
      <w:r w:rsidRPr="002D7E7B">
        <w:rPr>
          <w:sz w:val="26"/>
          <w:szCs w:val="26"/>
        </w:rPr>
        <w:t xml:space="preserve">Mở terminal và clone dự án về máy tính cá nhân: </w:t>
      </w:r>
    </w:p>
    <w:p w14:paraId="1FE1F615" w14:textId="74621F18" w:rsidR="002D7E7B" w:rsidRPr="002D7E7B" w:rsidRDefault="002D7E7B" w:rsidP="003439CF">
      <w:pPr>
        <w:spacing w:line="288" w:lineRule="auto"/>
        <w:jc w:val="both"/>
        <w:rPr>
          <w:sz w:val="26"/>
          <w:szCs w:val="26"/>
        </w:rPr>
      </w:pPr>
      <w:r w:rsidRPr="002D7E7B">
        <w:rPr>
          <w:i/>
          <w:iCs/>
          <w:sz w:val="26"/>
          <w:szCs w:val="26"/>
        </w:rPr>
        <w:t>git clone https://github.com/hohuuthuan/</w:t>
      </w:r>
      <w:r>
        <w:rPr>
          <w:i/>
          <w:iCs/>
          <w:sz w:val="26"/>
          <w:szCs w:val="26"/>
        </w:rPr>
        <w:t>LUAN-VAN-CODEIGNITER</w:t>
      </w:r>
      <w:r w:rsidRPr="002D7E7B">
        <w:rPr>
          <w:i/>
          <w:iCs/>
          <w:sz w:val="26"/>
          <w:szCs w:val="26"/>
        </w:rPr>
        <w:t xml:space="preserve">.git </w:t>
      </w:r>
    </w:p>
    <w:p w14:paraId="3AAA46C4" w14:textId="3A1D094A" w:rsidR="002D7E7B" w:rsidRPr="002D7E7B" w:rsidRDefault="002D7E7B" w:rsidP="003439CF">
      <w:pPr>
        <w:spacing w:before="80" w:line="288" w:lineRule="auto"/>
        <w:ind w:firstLine="426"/>
        <w:jc w:val="both"/>
        <w:rPr>
          <w:sz w:val="26"/>
          <w:szCs w:val="26"/>
        </w:rPr>
      </w:pPr>
      <w:r w:rsidRPr="002D7E7B">
        <w:rPr>
          <w:sz w:val="26"/>
          <w:szCs w:val="26"/>
        </w:rPr>
        <w:t xml:space="preserve">Tạo cơ sở dữ liệu ‘pesticides’ đổ dữ liệu vào từ file </w:t>
      </w:r>
      <w:r w:rsidRPr="002D7E7B">
        <w:rPr>
          <w:i/>
          <w:iCs/>
          <w:sz w:val="26"/>
          <w:szCs w:val="26"/>
        </w:rPr>
        <w:t>pesticides.sql</w:t>
      </w:r>
      <w:r w:rsidRPr="002D7E7B">
        <w:rPr>
          <w:sz w:val="26"/>
          <w:szCs w:val="26"/>
        </w:rPr>
        <w:t xml:space="preserve">. </w:t>
      </w:r>
    </w:p>
    <w:p w14:paraId="31699D74" w14:textId="5C1A0D4A" w:rsidR="002D7E7B" w:rsidRPr="002D7E7B" w:rsidRDefault="002D7E7B" w:rsidP="003439CF">
      <w:pPr>
        <w:spacing w:before="80" w:line="288" w:lineRule="auto"/>
        <w:ind w:firstLine="426"/>
        <w:jc w:val="both"/>
        <w:rPr>
          <w:sz w:val="26"/>
          <w:szCs w:val="26"/>
        </w:rPr>
      </w:pPr>
      <w:r w:rsidRPr="002D7E7B">
        <w:rPr>
          <w:sz w:val="26"/>
          <w:szCs w:val="26"/>
        </w:rPr>
        <w:t>Di chuyển vào trong thư mục MY-APP và mở terminal</w:t>
      </w:r>
      <w:r>
        <w:rPr>
          <w:sz w:val="26"/>
          <w:szCs w:val="26"/>
        </w:rPr>
        <w:t xml:space="preserve"> để khởi động server</w:t>
      </w:r>
      <w:r w:rsidR="004232B7">
        <w:rPr>
          <w:sz w:val="26"/>
          <w:szCs w:val="26"/>
        </w:rPr>
        <w:t xml:space="preserve"> CodeIgniter 3</w:t>
      </w:r>
      <w:r w:rsidRPr="002D7E7B">
        <w:rPr>
          <w:sz w:val="26"/>
          <w:szCs w:val="26"/>
        </w:rPr>
        <w:t>:</w:t>
      </w:r>
    </w:p>
    <w:p w14:paraId="53EB018C" w14:textId="3BCA3339" w:rsidR="00D04BF9" w:rsidRPr="00EE7451" w:rsidRDefault="002D7E7B" w:rsidP="003439CF">
      <w:pPr>
        <w:spacing w:before="80" w:line="288" w:lineRule="auto"/>
        <w:jc w:val="both"/>
        <w:rPr>
          <w:sz w:val="26"/>
          <w:szCs w:val="26"/>
        </w:rPr>
      </w:pPr>
      <w:r w:rsidRPr="002D7E7B">
        <w:rPr>
          <w:i/>
          <w:iCs/>
          <w:sz w:val="26"/>
          <w:szCs w:val="26"/>
        </w:rPr>
        <w:t>php -S localhost:8000</w:t>
      </w:r>
    </w:p>
    <w:p w14:paraId="1AEC20F0" w14:textId="64FB8759" w:rsidR="003439CF" w:rsidRPr="002D7E7B" w:rsidRDefault="003439CF" w:rsidP="003439CF">
      <w:pPr>
        <w:spacing w:before="80" w:line="288" w:lineRule="auto"/>
        <w:ind w:firstLine="426"/>
        <w:jc w:val="both"/>
        <w:rPr>
          <w:sz w:val="26"/>
          <w:szCs w:val="26"/>
        </w:rPr>
      </w:pPr>
      <w:r w:rsidRPr="002D7E7B">
        <w:rPr>
          <w:sz w:val="26"/>
          <w:szCs w:val="26"/>
        </w:rPr>
        <w:t>Di chuyển vào trong thư mục</w:t>
      </w:r>
      <w:r>
        <w:rPr>
          <w:sz w:val="26"/>
          <w:szCs w:val="26"/>
        </w:rPr>
        <w:t xml:space="preserve"> MY-APP/AI</w:t>
      </w:r>
      <w:r w:rsidRPr="002D7E7B">
        <w:rPr>
          <w:sz w:val="26"/>
          <w:szCs w:val="26"/>
        </w:rPr>
        <w:t xml:space="preserve"> và mở terminal</w:t>
      </w:r>
      <w:r>
        <w:rPr>
          <w:sz w:val="26"/>
          <w:szCs w:val="26"/>
        </w:rPr>
        <w:t xml:space="preserve"> để khởi động server</w:t>
      </w:r>
      <w:r w:rsidR="004232B7">
        <w:rPr>
          <w:sz w:val="26"/>
          <w:szCs w:val="26"/>
        </w:rPr>
        <w:t xml:space="preserve"> Flask</w:t>
      </w:r>
      <w:r w:rsidRPr="002D7E7B">
        <w:rPr>
          <w:sz w:val="26"/>
          <w:szCs w:val="26"/>
        </w:rPr>
        <w:t>:</w:t>
      </w:r>
    </w:p>
    <w:p w14:paraId="1DE294EF" w14:textId="1A79FA5E" w:rsidR="00D04BF9" w:rsidRPr="00EE7451" w:rsidRDefault="003439CF" w:rsidP="003439CF">
      <w:pPr>
        <w:spacing w:line="288" w:lineRule="auto"/>
        <w:jc w:val="both"/>
        <w:rPr>
          <w:sz w:val="26"/>
          <w:szCs w:val="26"/>
        </w:rPr>
      </w:pPr>
      <w:r>
        <w:rPr>
          <w:i/>
          <w:iCs/>
          <w:sz w:val="26"/>
          <w:szCs w:val="26"/>
        </w:rPr>
        <w:t>python yolo_predict.py</w:t>
      </w:r>
    </w:p>
    <w:p w14:paraId="23C408FF" w14:textId="77777777" w:rsidR="00902484" w:rsidRPr="00EE7451" w:rsidRDefault="00902484" w:rsidP="007A10B8">
      <w:pPr>
        <w:ind w:right="-2"/>
        <w:rPr>
          <w:sz w:val="26"/>
          <w:szCs w:val="26"/>
        </w:rPr>
      </w:pPr>
    </w:p>
    <w:sectPr w:rsidR="00902484" w:rsidRPr="00EE7451" w:rsidSect="00E57F13">
      <w:footerReference w:type="default" r:id="rId89"/>
      <w:pgSz w:w="11906" w:h="16838"/>
      <w:pgMar w:top="1701" w:right="1134" w:bottom="1701" w:left="1985"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4" w:author="Kim Anh Su" w:date="2025-04-08T23:13:00Z" w:initials="KS">
    <w:p w14:paraId="2D7212F1" w14:textId="77777777" w:rsidR="002000B8" w:rsidRDefault="002000B8">
      <w:pPr>
        <w:pStyle w:val="CommentText"/>
      </w:pPr>
      <w:r>
        <w:rPr>
          <w:rStyle w:val="CommentReference"/>
        </w:rPr>
        <w:annotationRef/>
      </w:r>
      <w:r>
        <w:t>Sai chính tả chữ “vãng lai”</w:t>
      </w:r>
    </w:p>
    <w:p w14:paraId="3F4EB5EE" w14:textId="406E21FF" w:rsidR="002000B8" w:rsidRDefault="002000B8">
      <w:pPr>
        <w:pStyle w:val="CommentText"/>
      </w:pPr>
    </w:p>
  </w:comment>
  <w:comment w:id="72" w:author="Kim Anh Su" w:date="2025-04-08T23:14:00Z" w:initials="KS">
    <w:p w14:paraId="64D7FDD8" w14:textId="1F55AD62" w:rsidR="002000B8" w:rsidRDefault="002000B8">
      <w:pPr>
        <w:pStyle w:val="CommentText"/>
      </w:pPr>
      <w:r>
        <w:rPr>
          <w:rStyle w:val="CommentReference"/>
        </w:rPr>
        <w:annotationRef/>
      </w:r>
      <w:r>
        <w:t>Phóng to sơ đồ lớp, quay trang tăng độ rộng để hiển thị rõ hơn</w:t>
      </w:r>
    </w:p>
  </w:comment>
  <w:comment w:id="73" w:author="Kim Anh Su" w:date="2025-04-08T23:15:00Z" w:initials="KS">
    <w:p w14:paraId="61AE1F09" w14:textId="6FE98C0F" w:rsidR="002000B8" w:rsidRDefault="002000B8">
      <w:pPr>
        <w:pStyle w:val="CommentText"/>
      </w:pPr>
      <w:r>
        <w:rPr>
          <w:rStyle w:val="CommentReference"/>
        </w:rPr>
        <w:annotationRef/>
      </w:r>
    </w:p>
  </w:comment>
  <w:comment w:id="222" w:author="Kim Anh Su" w:date="2025-04-08T23:20:00Z" w:initials="KS">
    <w:p w14:paraId="36F446D9" w14:textId="77777777" w:rsidR="002000B8" w:rsidRDefault="002000B8">
      <w:pPr>
        <w:pStyle w:val="CommentText"/>
      </w:pPr>
      <w:r>
        <w:rPr>
          <w:rStyle w:val="CommentReference"/>
        </w:rPr>
        <w:annotationRef/>
      </w:r>
      <w:r>
        <w:t>Bổ sung các tài liệu là các nghiên cứu AI trong hệ thống nhận dạng hay các bài sử dụng nhận dạng trên yolov11</w:t>
      </w:r>
    </w:p>
    <w:p w14:paraId="4748DDD9" w14:textId="16A8F80D" w:rsidR="002000B8" w:rsidRDefault="002000B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4EB5EE" w15:done="1"/>
  <w15:commentEx w15:paraId="64D7FDD8" w15:done="1"/>
  <w15:commentEx w15:paraId="61AE1F09" w15:paraIdParent="64D7FDD8" w15:done="1"/>
  <w15:commentEx w15:paraId="4748DD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5DA100" w16cex:dateUtc="2025-04-08T16:13:00Z"/>
  <w16cex:commentExtensible w16cex:durableId="79C5F8F7" w16cex:dateUtc="2025-04-08T16:14:00Z"/>
  <w16cex:commentExtensible w16cex:durableId="1A47ED0B" w16cex:dateUtc="2025-04-08T16:15:00Z"/>
  <w16cex:commentExtensible w16cex:durableId="614C38BE" w16cex:dateUtc="2025-04-08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4EB5EE" w16cid:durableId="215DA100"/>
  <w16cid:commentId w16cid:paraId="64D7FDD8" w16cid:durableId="79C5F8F7"/>
  <w16cid:commentId w16cid:paraId="61AE1F09" w16cid:durableId="1A47ED0B"/>
  <w16cid:commentId w16cid:paraId="4748DDD9" w16cid:durableId="614C38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FBF12" w14:textId="77777777" w:rsidR="00673F4B" w:rsidRDefault="00673F4B" w:rsidP="00D04BF9">
      <w:r>
        <w:separator/>
      </w:r>
    </w:p>
  </w:endnote>
  <w:endnote w:type="continuationSeparator" w:id="0">
    <w:p w14:paraId="5AB6B59D" w14:textId="77777777" w:rsidR="00673F4B" w:rsidRDefault="00673F4B" w:rsidP="00D0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31F79" w14:textId="61C1CA1C" w:rsidR="00D04BF9" w:rsidRDefault="002000B8">
    <w:pPr>
      <w:pStyle w:val="Footer"/>
      <w:pBdr>
        <w:top w:val="single" w:sz="4" w:space="1" w:color="auto"/>
      </w:pBdr>
      <w:ind w:right="480"/>
      <w:pPrChange w:id="69" w:author="Kim Anh Su" w:date="2025-04-08T23:16:00Z" w16du:dateUtc="2025-04-08T16:16:00Z">
        <w:pPr>
          <w:pStyle w:val="Footer"/>
          <w:jc w:val="right"/>
        </w:pPr>
      </w:pPrChange>
    </w:pPr>
    <w:r>
      <w:t>SVTH: Hồ Hữu Thuận – MSSV: B2107182</w:t>
    </w:r>
    <w:sdt>
      <w:sdtPr>
        <w:id w:val="-447706283"/>
        <w:docPartObj>
          <w:docPartGallery w:val="Page Numbers (Bottom of Page)"/>
          <w:docPartUnique/>
        </w:docPartObj>
      </w:sdtPr>
      <w:sdtEndPr>
        <w:rPr>
          <w:noProof/>
        </w:rPr>
      </w:sdtEndPr>
      <w:sdtContent>
        <w:r>
          <w:tab/>
        </w:r>
        <w:r>
          <w:tab/>
          <w:t xml:space="preserve">Trang </w:t>
        </w:r>
        <w:r w:rsidR="00D04BF9">
          <w:fldChar w:fldCharType="begin"/>
        </w:r>
        <w:r w:rsidR="00D04BF9">
          <w:instrText xml:space="preserve"> PAGE   \* MERGEFORMAT </w:instrText>
        </w:r>
        <w:r w:rsidR="00D04BF9">
          <w:fldChar w:fldCharType="separate"/>
        </w:r>
        <w:r w:rsidR="00D04BF9">
          <w:rPr>
            <w:noProof/>
          </w:rPr>
          <w:t>2</w:t>
        </w:r>
        <w:r w:rsidR="00D04BF9">
          <w:rPr>
            <w:noProof/>
          </w:rPr>
          <w:fldChar w:fldCharType="end"/>
        </w:r>
      </w:sdtContent>
    </w:sdt>
  </w:p>
  <w:p w14:paraId="4FB180CB" w14:textId="2C814E7B" w:rsidR="00D04BF9" w:rsidRDefault="00D04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4A1BD" w14:textId="177FAA3A" w:rsidR="00985D08" w:rsidRDefault="00985D08">
    <w:pPr>
      <w:pStyle w:val="Footer"/>
      <w:pBdr>
        <w:top w:val="single" w:sz="4" w:space="1" w:color="auto"/>
      </w:pBdr>
      <w:ind w:right="480"/>
      <w:pPrChange w:id="75" w:author="Kim Anh Su" w:date="2025-04-08T23:16:00Z" w16du:dateUtc="2025-04-08T16:16:00Z">
        <w:pPr>
          <w:pStyle w:val="Footer"/>
          <w:jc w:val="right"/>
        </w:pPr>
      </w:pPrChange>
    </w:pPr>
    <w:r>
      <w:t>SVTH: Hồ Hữu Thuận – MSSV: B2107182</w:t>
    </w:r>
    <w:sdt>
      <w:sdtPr>
        <w:id w:val="311919457"/>
        <w:docPartObj>
          <w:docPartGallery w:val="Page Numbers (Bottom of Page)"/>
          <w:docPartUnique/>
        </w:docPartObj>
      </w:sdtPr>
      <w:sdtEndPr>
        <w:rPr>
          <w:noProof/>
        </w:rPr>
      </w:sdtEndPr>
      <w:sdtContent>
        <w:r>
          <w:tab/>
        </w:r>
        <w:r>
          <w:tab/>
        </w:r>
        <w:r w:rsidR="00D273F8">
          <w:t xml:space="preserve">     </w:t>
        </w:r>
        <w:r>
          <w:t xml:space="preserve">Trang </w:t>
        </w:r>
        <w:r>
          <w:fldChar w:fldCharType="begin"/>
        </w:r>
        <w:r>
          <w:instrText xml:space="preserve"> PAGE   \* MERGEFORMAT </w:instrText>
        </w:r>
        <w:r>
          <w:fldChar w:fldCharType="separate"/>
        </w:r>
        <w:r>
          <w:rPr>
            <w:noProof/>
          </w:rPr>
          <w:t>2</w:t>
        </w:r>
        <w:r>
          <w:rPr>
            <w:noProof/>
          </w:rPr>
          <w:fldChar w:fldCharType="end"/>
        </w:r>
      </w:sdtContent>
    </w:sdt>
  </w:p>
  <w:p w14:paraId="668DB69C" w14:textId="77777777" w:rsidR="00985D08" w:rsidRDefault="00985D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15447" w14:textId="77777777" w:rsidR="00E57F13" w:rsidRDefault="00E57F13">
    <w:pPr>
      <w:pStyle w:val="Footer"/>
      <w:pBdr>
        <w:top w:val="single" w:sz="4" w:space="1" w:color="auto"/>
      </w:pBdr>
      <w:ind w:right="480"/>
      <w:pPrChange w:id="224" w:author="Kim Anh Su" w:date="2025-04-08T23:16:00Z" w16du:dateUtc="2025-04-08T16:16:00Z">
        <w:pPr>
          <w:pStyle w:val="Footer"/>
          <w:jc w:val="right"/>
        </w:pPr>
      </w:pPrChange>
    </w:pPr>
    <w:r>
      <w:t>SVTH: Hồ Hữu Thuận – MSSV: B2107182</w:t>
    </w:r>
    <w:sdt>
      <w:sdtPr>
        <w:id w:val="326328145"/>
        <w:docPartObj>
          <w:docPartGallery w:val="Page Numbers (Bottom of Page)"/>
          <w:docPartUnique/>
        </w:docPartObj>
      </w:sdtPr>
      <w:sdtEndPr>
        <w:rPr>
          <w:noProof/>
        </w:rPr>
      </w:sdtEndPr>
      <w:sdtContent>
        <w:r>
          <w:tab/>
        </w:r>
        <w:r>
          <w:tab/>
          <w:t xml:space="preserve">Trang </w:t>
        </w:r>
        <w:r>
          <w:fldChar w:fldCharType="begin"/>
        </w:r>
        <w:r>
          <w:instrText xml:space="preserve"> PAGE   \* MERGEFORMAT </w:instrText>
        </w:r>
        <w:r>
          <w:fldChar w:fldCharType="separate"/>
        </w:r>
        <w:r>
          <w:rPr>
            <w:noProof/>
          </w:rPr>
          <w:t>2</w:t>
        </w:r>
        <w:r>
          <w:rPr>
            <w:noProof/>
          </w:rPr>
          <w:fldChar w:fldCharType="end"/>
        </w:r>
      </w:sdtContent>
    </w:sdt>
  </w:p>
  <w:p w14:paraId="4B5B3542" w14:textId="77777777" w:rsidR="00E57F13" w:rsidRDefault="00E57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DC6D6" w14:textId="77777777" w:rsidR="00673F4B" w:rsidRDefault="00673F4B" w:rsidP="00D04BF9">
      <w:r>
        <w:separator/>
      </w:r>
    </w:p>
  </w:footnote>
  <w:footnote w:type="continuationSeparator" w:id="0">
    <w:p w14:paraId="2278D36E" w14:textId="77777777" w:rsidR="00673F4B" w:rsidRDefault="00673F4B" w:rsidP="00D04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03F17" w14:textId="3466848A" w:rsidR="00D04BF9" w:rsidRDefault="002000B8">
    <w:pPr>
      <w:pStyle w:val="Header"/>
      <w:pBdr>
        <w:bottom w:val="single" w:sz="4" w:space="1" w:color="auto"/>
      </w:pBdr>
      <w:pPrChange w:id="68" w:author="Kim Anh Su" w:date="2025-04-08T23:15:00Z" w16du:dateUtc="2025-04-08T16:15:00Z">
        <w:pPr>
          <w:pStyle w:val="Header"/>
        </w:pPr>
      </w:pPrChange>
    </w:pPr>
    <w:r>
      <w:t>Luận văn: Xây dựng website cửa hàng thuốc bảo vệ thực vật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D5F62"/>
    <w:multiLevelType w:val="hybridMultilevel"/>
    <w:tmpl w:val="E6A4C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62F81"/>
    <w:multiLevelType w:val="hybridMultilevel"/>
    <w:tmpl w:val="2584A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422EE"/>
    <w:multiLevelType w:val="hybridMultilevel"/>
    <w:tmpl w:val="23387B50"/>
    <w:lvl w:ilvl="0" w:tplc="04090013">
      <w:start w:val="1"/>
      <w:numFmt w:val="upperRoman"/>
      <w:lvlText w:val="%1."/>
      <w:lvlJc w:val="right"/>
      <w:pPr>
        <w:ind w:left="2345" w:hanging="360"/>
      </w:pPr>
    </w:lvl>
    <w:lvl w:ilvl="1" w:tplc="04090019">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 w15:restartNumberingAfterBreak="0">
    <w:nsid w:val="10E83E8D"/>
    <w:multiLevelType w:val="hybridMultilevel"/>
    <w:tmpl w:val="880EF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824AB"/>
    <w:multiLevelType w:val="hybridMultilevel"/>
    <w:tmpl w:val="BA2CC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661A6"/>
    <w:multiLevelType w:val="multilevel"/>
    <w:tmpl w:val="E46CBF36"/>
    <w:lvl w:ilvl="0">
      <w:start w:val="1"/>
      <w:numFmt w:val="bullet"/>
      <w:lvlText w:val="●"/>
      <w:lvlJc w:val="left"/>
      <w:pPr>
        <w:ind w:left="127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ABD76D3"/>
    <w:multiLevelType w:val="hybridMultilevel"/>
    <w:tmpl w:val="A4E0D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4FD"/>
    <w:multiLevelType w:val="hybridMultilevel"/>
    <w:tmpl w:val="A608255E"/>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A6887"/>
    <w:multiLevelType w:val="multilevel"/>
    <w:tmpl w:val="9C9EC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183911"/>
    <w:multiLevelType w:val="hybridMultilevel"/>
    <w:tmpl w:val="1E8C23F8"/>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7620FF"/>
    <w:multiLevelType w:val="hybridMultilevel"/>
    <w:tmpl w:val="FF9A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13D90"/>
    <w:multiLevelType w:val="hybridMultilevel"/>
    <w:tmpl w:val="DAA6C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756C6C"/>
    <w:multiLevelType w:val="hybridMultilevel"/>
    <w:tmpl w:val="0178ABB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30637F36"/>
    <w:multiLevelType w:val="hybridMultilevel"/>
    <w:tmpl w:val="2E249280"/>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E6813"/>
    <w:multiLevelType w:val="hybridMultilevel"/>
    <w:tmpl w:val="B5727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EB296C"/>
    <w:multiLevelType w:val="multilevel"/>
    <w:tmpl w:val="A17A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5F3537"/>
    <w:multiLevelType w:val="multilevel"/>
    <w:tmpl w:val="72C20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4F5E4D"/>
    <w:multiLevelType w:val="hybridMultilevel"/>
    <w:tmpl w:val="53B47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B43174"/>
    <w:multiLevelType w:val="hybridMultilevel"/>
    <w:tmpl w:val="CE787942"/>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64CDE"/>
    <w:multiLevelType w:val="hybridMultilevel"/>
    <w:tmpl w:val="30C43F64"/>
    <w:lvl w:ilvl="0" w:tplc="0409000F">
      <w:start w:val="1"/>
      <w:numFmt w:val="decimal"/>
      <w:lvlText w:val="%1."/>
      <w:lvlJc w:val="left"/>
      <w:pPr>
        <w:ind w:left="970" w:hanging="360"/>
      </w:pPr>
      <w:rPr>
        <w:rFonts w:hint="default"/>
        <w:sz w:val="26"/>
        <w:szCs w:val="26"/>
      </w:rPr>
    </w:lvl>
    <w:lvl w:ilvl="1" w:tplc="FFFFFFFF" w:tentative="1">
      <w:start w:val="1"/>
      <w:numFmt w:val="lowerLetter"/>
      <w:lvlText w:val="%2."/>
      <w:lvlJc w:val="left"/>
      <w:pPr>
        <w:ind w:left="1690" w:hanging="360"/>
      </w:pPr>
    </w:lvl>
    <w:lvl w:ilvl="2" w:tplc="FFFFFFFF" w:tentative="1">
      <w:start w:val="1"/>
      <w:numFmt w:val="lowerRoman"/>
      <w:lvlText w:val="%3."/>
      <w:lvlJc w:val="right"/>
      <w:pPr>
        <w:ind w:left="2410" w:hanging="180"/>
      </w:pPr>
    </w:lvl>
    <w:lvl w:ilvl="3" w:tplc="FFFFFFFF" w:tentative="1">
      <w:start w:val="1"/>
      <w:numFmt w:val="decimal"/>
      <w:lvlText w:val="%4."/>
      <w:lvlJc w:val="left"/>
      <w:pPr>
        <w:ind w:left="3130" w:hanging="360"/>
      </w:pPr>
    </w:lvl>
    <w:lvl w:ilvl="4" w:tplc="FFFFFFFF" w:tentative="1">
      <w:start w:val="1"/>
      <w:numFmt w:val="lowerLetter"/>
      <w:lvlText w:val="%5."/>
      <w:lvlJc w:val="left"/>
      <w:pPr>
        <w:ind w:left="3850" w:hanging="360"/>
      </w:pPr>
    </w:lvl>
    <w:lvl w:ilvl="5" w:tplc="FFFFFFFF" w:tentative="1">
      <w:start w:val="1"/>
      <w:numFmt w:val="lowerRoman"/>
      <w:lvlText w:val="%6."/>
      <w:lvlJc w:val="right"/>
      <w:pPr>
        <w:ind w:left="4570" w:hanging="180"/>
      </w:pPr>
    </w:lvl>
    <w:lvl w:ilvl="6" w:tplc="FFFFFFFF" w:tentative="1">
      <w:start w:val="1"/>
      <w:numFmt w:val="decimal"/>
      <w:lvlText w:val="%7."/>
      <w:lvlJc w:val="left"/>
      <w:pPr>
        <w:ind w:left="5290" w:hanging="360"/>
      </w:pPr>
    </w:lvl>
    <w:lvl w:ilvl="7" w:tplc="FFFFFFFF" w:tentative="1">
      <w:start w:val="1"/>
      <w:numFmt w:val="lowerLetter"/>
      <w:lvlText w:val="%8."/>
      <w:lvlJc w:val="left"/>
      <w:pPr>
        <w:ind w:left="6010" w:hanging="360"/>
      </w:pPr>
    </w:lvl>
    <w:lvl w:ilvl="8" w:tplc="FFFFFFFF" w:tentative="1">
      <w:start w:val="1"/>
      <w:numFmt w:val="lowerRoman"/>
      <w:lvlText w:val="%9."/>
      <w:lvlJc w:val="right"/>
      <w:pPr>
        <w:ind w:left="6730" w:hanging="180"/>
      </w:pPr>
    </w:lvl>
  </w:abstractNum>
  <w:abstractNum w:abstractNumId="20" w15:restartNumberingAfterBreak="0">
    <w:nsid w:val="528C0791"/>
    <w:multiLevelType w:val="hybridMultilevel"/>
    <w:tmpl w:val="EEC48DA6"/>
    <w:lvl w:ilvl="0" w:tplc="82EC3CF2">
      <w:start w:val="1"/>
      <w:numFmt w:val="upperRoman"/>
      <w:lvlText w:val="%1."/>
      <w:lvlJc w:val="right"/>
      <w:pPr>
        <w:ind w:left="72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A569B"/>
    <w:multiLevelType w:val="hybridMultilevel"/>
    <w:tmpl w:val="4288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1945D6"/>
    <w:multiLevelType w:val="multilevel"/>
    <w:tmpl w:val="EA624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A90F40"/>
    <w:multiLevelType w:val="hybridMultilevel"/>
    <w:tmpl w:val="A7EEEA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AA912F8"/>
    <w:multiLevelType w:val="hybridMultilevel"/>
    <w:tmpl w:val="B1BA98AC"/>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9D0AC5"/>
    <w:multiLevelType w:val="hybridMultilevel"/>
    <w:tmpl w:val="D3389CCA"/>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BE24B6"/>
    <w:multiLevelType w:val="hybridMultilevel"/>
    <w:tmpl w:val="AC70B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3208F0"/>
    <w:multiLevelType w:val="multilevel"/>
    <w:tmpl w:val="414A36C8"/>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8" w15:restartNumberingAfterBreak="0">
    <w:nsid w:val="7B4B5218"/>
    <w:multiLevelType w:val="hybridMultilevel"/>
    <w:tmpl w:val="FEB64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792C0F"/>
    <w:multiLevelType w:val="hybridMultilevel"/>
    <w:tmpl w:val="FFDE9B7A"/>
    <w:lvl w:ilvl="0" w:tplc="82EC3CF2">
      <w:start w:val="1"/>
      <w:numFmt w:val="upperRoman"/>
      <w:lvlText w:val="%1."/>
      <w:lvlJc w:val="right"/>
      <w:pPr>
        <w:ind w:left="970" w:hanging="360"/>
      </w:pPr>
      <w:rPr>
        <w:rFonts w:hint="default"/>
        <w:sz w:val="26"/>
        <w:szCs w:val="26"/>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num w:numId="1" w16cid:durableId="1629507005">
    <w:abstractNumId w:val="2"/>
  </w:num>
  <w:num w:numId="2" w16cid:durableId="614481979">
    <w:abstractNumId w:val="18"/>
  </w:num>
  <w:num w:numId="3" w16cid:durableId="134182573">
    <w:abstractNumId w:val="7"/>
  </w:num>
  <w:num w:numId="4" w16cid:durableId="2125267848">
    <w:abstractNumId w:val="9"/>
  </w:num>
  <w:num w:numId="5" w16cid:durableId="172109283">
    <w:abstractNumId w:val="10"/>
  </w:num>
  <w:num w:numId="6" w16cid:durableId="1820614415">
    <w:abstractNumId w:val="8"/>
  </w:num>
  <w:num w:numId="7" w16cid:durableId="943731992">
    <w:abstractNumId w:val="22"/>
  </w:num>
  <w:num w:numId="8" w16cid:durableId="1355839857">
    <w:abstractNumId w:val="15"/>
  </w:num>
  <w:num w:numId="9" w16cid:durableId="248151016">
    <w:abstractNumId w:val="27"/>
  </w:num>
  <w:num w:numId="10" w16cid:durableId="787505240">
    <w:abstractNumId w:val="16"/>
  </w:num>
  <w:num w:numId="11" w16cid:durableId="582491357">
    <w:abstractNumId w:val="0"/>
  </w:num>
  <w:num w:numId="12" w16cid:durableId="572132006">
    <w:abstractNumId w:val="13"/>
  </w:num>
  <w:num w:numId="13" w16cid:durableId="587617324">
    <w:abstractNumId w:val="25"/>
  </w:num>
  <w:num w:numId="14" w16cid:durableId="858737267">
    <w:abstractNumId w:val="20"/>
  </w:num>
  <w:num w:numId="15" w16cid:durableId="534923968">
    <w:abstractNumId w:val="24"/>
  </w:num>
  <w:num w:numId="16" w16cid:durableId="1773429872">
    <w:abstractNumId w:val="21"/>
  </w:num>
  <w:num w:numId="17" w16cid:durableId="624967592">
    <w:abstractNumId w:val="14"/>
  </w:num>
  <w:num w:numId="18" w16cid:durableId="172687773">
    <w:abstractNumId w:val="3"/>
  </w:num>
  <w:num w:numId="19" w16cid:durableId="470752564">
    <w:abstractNumId w:val="28"/>
  </w:num>
  <w:num w:numId="20" w16cid:durableId="2045446077">
    <w:abstractNumId w:val="1"/>
  </w:num>
  <w:num w:numId="21" w16cid:durableId="1499156073">
    <w:abstractNumId w:val="26"/>
  </w:num>
  <w:num w:numId="22" w16cid:durableId="172188520">
    <w:abstractNumId w:val="23"/>
  </w:num>
  <w:num w:numId="23" w16cid:durableId="451677980">
    <w:abstractNumId w:val="4"/>
  </w:num>
  <w:num w:numId="24" w16cid:durableId="289018041">
    <w:abstractNumId w:val="17"/>
  </w:num>
  <w:num w:numId="25" w16cid:durableId="1084498483">
    <w:abstractNumId w:val="11"/>
  </w:num>
  <w:num w:numId="26" w16cid:durableId="1870027218">
    <w:abstractNumId w:val="6"/>
  </w:num>
  <w:num w:numId="27" w16cid:durableId="995303811">
    <w:abstractNumId w:val="5"/>
  </w:num>
  <w:num w:numId="28" w16cid:durableId="922298458">
    <w:abstractNumId w:val="12"/>
  </w:num>
  <w:num w:numId="29" w16cid:durableId="2132239039">
    <w:abstractNumId w:val="29"/>
  </w:num>
  <w:num w:numId="30" w16cid:durableId="84694156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uận Hồ">
    <w15:presenceInfo w15:providerId="Windows Live" w15:userId="d1d97d0f87824165"/>
  </w15:person>
  <w15:person w15:author="Kim Anh Su">
    <w15:presenceInfo w15:providerId="AD" w15:userId="S::skanh@ctu.edu.vn::c6a7af2e-28b4-4d6a-9b64-d9cc7de461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0"/>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F9"/>
    <w:rsid w:val="00032A39"/>
    <w:rsid w:val="0003651B"/>
    <w:rsid w:val="0004404D"/>
    <w:rsid w:val="00056E12"/>
    <w:rsid w:val="00067212"/>
    <w:rsid w:val="00067E3E"/>
    <w:rsid w:val="00080DC8"/>
    <w:rsid w:val="00090284"/>
    <w:rsid w:val="000A5AA6"/>
    <w:rsid w:val="000B49FD"/>
    <w:rsid w:val="000B7D65"/>
    <w:rsid w:val="000D027A"/>
    <w:rsid w:val="000E6142"/>
    <w:rsid w:val="000F5A77"/>
    <w:rsid w:val="000F798B"/>
    <w:rsid w:val="001103EE"/>
    <w:rsid w:val="0011519F"/>
    <w:rsid w:val="0013579C"/>
    <w:rsid w:val="0015096A"/>
    <w:rsid w:val="00156692"/>
    <w:rsid w:val="00162657"/>
    <w:rsid w:val="00163DAB"/>
    <w:rsid w:val="0016733E"/>
    <w:rsid w:val="0017051D"/>
    <w:rsid w:val="00171993"/>
    <w:rsid w:val="001724BF"/>
    <w:rsid w:val="00177350"/>
    <w:rsid w:val="00190455"/>
    <w:rsid w:val="001930B6"/>
    <w:rsid w:val="001A77F2"/>
    <w:rsid w:val="001C5237"/>
    <w:rsid w:val="001C59FF"/>
    <w:rsid w:val="001C6561"/>
    <w:rsid w:val="001D16E7"/>
    <w:rsid w:val="001D7CD7"/>
    <w:rsid w:val="001E3562"/>
    <w:rsid w:val="001E4488"/>
    <w:rsid w:val="001E5894"/>
    <w:rsid w:val="001F3617"/>
    <w:rsid w:val="001F7093"/>
    <w:rsid w:val="002000B8"/>
    <w:rsid w:val="0020119F"/>
    <w:rsid w:val="00210C5B"/>
    <w:rsid w:val="00214382"/>
    <w:rsid w:val="0022083D"/>
    <w:rsid w:val="00223FBC"/>
    <w:rsid w:val="00243690"/>
    <w:rsid w:val="0024586A"/>
    <w:rsid w:val="002540DF"/>
    <w:rsid w:val="002640F5"/>
    <w:rsid w:val="00264644"/>
    <w:rsid w:val="002819C6"/>
    <w:rsid w:val="00284DAF"/>
    <w:rsid w:val="002A2F8F"/>
    <w:rsid w:val="002A6960"/>
    <w:rsid w:val="002A7A83"/>
    <w:rsid w:val="002B062E"/>
    <w:rsid w:val="002B692F"/>
    <w:rsid w:val="002C0E41"/>
    <w:rsid w:val="002D366B"/>
    <w:rsid w:val="002D7E7B"/>
    <w:rsid w:val="002E0237"/>
    <w:rsid w:val="002E3CF3"/>
    <w:rsid w:val="002E75E9"/>
    <w:rsid w:val="002F19DA"/>
    <w:rsid w:val="002F2766"/>
    <w:rsid w:val="002F6633"/>
    <w:rsid w:val="0033106D"/>
    <w:rsid w:val="003439CF"/>
    <w:rsid w:val="00346121"/>
    <w:rsid w:val="00346791"/>
    <w:rsid w:val="00350F10"/>
    <w:rsid w:val="0038400F"/>
    <w:rsid w:val="0038612A"/>
    <w:rsid w:val="003A1160"/>
    <w:rsid w:val="003A3777"/>
    <w:rsid w:val="003B3DB8"/>
    <w:rsid w:val="003B5553"/>
    <w:rsid w:val="003B768F"/>
    <w:rsid w:val="003C6980"/>
    <w:rsid w:val="003E24C4"/>
    <w:rsid w:val="003E4F05"/>
    <w:rsid w:val="003E53A2"/>
    <w:rsid w:val="003F44FF"/>
    <w:rsid w:val="003F50AA"/>
    <w:rsid w:val="003F62FB"/>
    <w:rsid w:val="00403BCC"/>
    <w:rsid w:val="00407E21"/>
    <w:rsid w:val="004232B7"/>
    <w:rsid w:val="0042712C"/>
    <w:rsid w:val="00430772"/>
    <w:rsid w:val="00431334"/>
    <w:rsid w:val="0046307C"/>
    <w:rsid w:val="004813E7"/>
    <w:rsid w:val="004A0605"/>
    <w:rsid w:val="004A46EC"/>
    <w:rsid w:val="004A4FB6"/>
    <w:rsid w:val="004B17C8"/>
    <w:rsid w:val="004B4C45"/>
    <w:rsid w:val="004C626C"/>
    <w:rsid w:val="004D3DC2"/>
    <w:rsid w:val="004E228B"/>
    <w:rsid w:val="004E2B91"/>
    <w:rsid w:val="004E5C9B"/>
    <w:rsid w:val="004E7CD7"/>
    <w:rsid w:val="005100BC"/>
    <w:rsid w:val="00513A92"/>
    <w:rsid w:val="0055214E"/>
    <w:rsid w:val="0059107E"/>
    <w:rsid w:val="0059299C"/>
    <w:rsid w:val="00594313"/>
    <w:rsid w:val="005A3A2B"/>
    <w:rsid w:val="005A42F4"/>
    <w:rsid w:val="005A7B97"/>
    <w:rsid w:val="005B0015"/>
    <w:rsid w:val="005C5404"/>
    <w:rsid w:val="005C7476"/>
    <w:rsid w:val="005D0FCF"/>
    <w:rsid w:val="005D50B9"/>
    <w:rsid w:val="005D5959"/>
    <w:rsid w:val="005D6D4F"/>
    <w:rsid w:val="005D73D2"/>
    <w:rsid w:val="005E67DB"/>
    <w:rsid w:val="005F546A"/>
    <w:rsid w:val="00604E4E"/>
    <w:rsid w:val="0061040B"/>
    <w:rsid w:val="006225A9"/>
    <w:rsid w:val="00623DFA"/>
    <w:rsid w:val="00630BB5"/>
    <w:rsid w:val="006355A9"/>
    <w:rsid w:val="00640B13"/>
    <w:rsid w:val="00644430"/>
    <w:rsid w:val="00644635"/>
    <w:rsid w:val="00644C36"/>
    <w:rsid w:val="0065135C"/>
    <w:rsid w:val="00651E0F"/>
    <w:rsid w:val="00654AC5"/>
    <w:rsid w:val="006551EA"/>
    <w:rsid w:val="0066198B"/>
    <w:rsid w:val="00664D83"/>
    <w:rsid w:val="00665738"/>
    <w:rsid w:val="00672DCB"/>
    <w:rsid w:val="00673F4B"/>
    <w:rsid w:val="006A0021"/>
    <w:rsid w:val="006B308D"/>
    <w:rsid w:val="006C20E2"/>
    <w:rsid w:val="006C2EDA"/>
    <w:rsid w:val="006D2B65"/>
    <w:rsid w:val="006E4884"/>
    <w:rsid w:val="006F3D6B"/>
    <w:rsid w:val="0071258F"/>
    <w:rsid w:val="00714D38"/>
    <w:rsid w:val="00717A0F"/>
    <w:rsid w:val="00732C20"/>
    <w:rsid w:val="00773450"/>
    <w:rsid w:val="00797463"/>
    <w:rsid w:val="007A10B8"/>
    <w:rsid w:val="007A4C09"/>
    <w:rsid w:val="007A7BEC"/>
    <w:rsid w:val="007B4856"/>
    <w:rsid w:val="007C64BF"/>
    <w:rsid w:val="007C7126"/>
    <w:rsid w:val="007D1598"/>
    <w:rsid w:val="007D2288"/>
    <w:rsid w:val="007D56CA"/>
    <w:rsid w:val="007E2A3F"/>
    <w:rsid w:val="007E6803"/>
    <w:rsid w:val="00820C0E"/>
    <w:rsid w:val="008302A7"/>
    <w:rsid w:val="00834E80"/>
    <w:rsid w:val="00836F59"/>
    <w:rsid w:val="0084652C"/>
    <w:rsid w:val="008525BB"/>
    <w:rsid w:val="00872016"/>
    <w:rsid w:val="00880730"/>
    <w:rsid w:val="00897388"/>
    <w:rsid w:val="008A3B9E"/>
    <w:rsid w:val="008A671C"/>
    <w:rsid w:val="008C35ED"/>
    <w:rsid w:val="008E4975"/>
    <w:rsid w:val="008E6BB0"/>
    <w:rsid w:val="008F605A"/>
    <w:rsid w:val="00900173"/>
    <w:rsid w:val="00902484"/>
    <w:rsid w:val="009135AF"/>
    <w:rsid w:val="00927BA1"/>
    <w:rsid w:val="00932A3F"/>
    <w:rsid w:val="009419AE"/>
    <w:rsid w:val="009444B0"/>
    <w:rsid w:val="009647FC"/>
    <w:rsid w:val="0096647C"/>
    <w:rsid w:val="00966582"/>
    <w:rsid w:val="009672BE"/>
    <w:rsid w:val="00985D08"/>
    <w:rsid w:val="00985E73"/>
    <w:rsid w:val="009A7D98"/>
    <w:rsid w:val="009B69C7"/>
    <w:rsid w:val="009C7A84"/>
    <w:rsid w:val="009D30D2"/>
    <w:rsid w:val="009E4EA0"/>
    <w:rsid w:val="009E511A"/>
    <w:rsid w:val="009E6390"/>
    <w:rsid w:val="00A0172A"/>
    <w:rsid w:val="00A14523"/>
    <w:rsid w:val="00A15990"/>
    <w:rsid w:val="00A16F85"/>
    <w:rsid w:val="00A2429E"/>
    <w:rsid w:val="00A26AC4"/>
    <w:rsid w:val="00A27872"/>
    <w:rsid w:val="00A30CED"/>
    <w:rsid w:val="00A33D48"/>
    <w:rsid w:val="00A372A2"/>
    <w:rsid w:val="00A4174C"/>
    <w:rsid w:val="00A421E9"/>
    <w:rsid w:val="00A44695"/>
    <w:rsid w:val="00A44792"/>
    <w:rsid w:val="00A44B6A"/>
    <w:rsid w:val="00A4512B"/>
    <w:rsid w:val="00A5012B"/>
    <w:rsid w:val="00A55274"/>
    <w:rsid w:val="00A611EF"/>
    <w:rsid w:val="00A73E63"/>
    <w:rsid w:val="00A87CA7"/>
    <w:rsid w:val="00AA50E7"/>
    <w:rsid w:val="00AA6BFB"/>
    <w:rsid w:val="00AA7451"/>
    <w:rsid w:val="00AA794D"/>
    <w:rsid w:val="00AB59D7"/>
    <w:rsid w:val="00AC5892"/>
    <w:rsid w:val="00AC6597"/>
    <w:rsid w:val="00AC6876"/>
    <w:rsid w:val="00AD00C8"/>
    <w:rsid w:val="00AD56CA"/>
    <w:rsid w:val="00AE6B54"/>
    <w:rsid w:val="00AF1601"/>
    <w:rsid w:val="00B04B54"/>
    <w:rsid w:val="00B14C53"/>
    <w:rsid w:val="00B27D72"/>
    <w:rsid w:val="00B33E3D"/>
    <w:rsid w:val="00B45CDF"/>
    <w:rsid w:val="00B9292B"/>
    <w:rsid w:val="00BA5CE8"/>
    <w:rsid w:val="00BA7BBC"/>
    <w:rsid w:val="00BB044A"/>
    <w:rsid w:val="00BF7891"/>
    <w:rsid w:val="00C0308E"/>
    <w:rsid w:val="00C0436C"/>
    <w:rsid w:val="00C21107"/>
    <w:rsid w:val="00C25464"/>
    <w:rsid w:val="00C26760"/>
    <w:rsid w:val="00C36084"/>
    <w:rsid w:val="00C366BB"/>
    <w:rsid w:val="00C4595B"/>
    <w:rsid w:val="00C45FE7"/>
    <w:rsid w:val="00C549BC"/>
    <w:rsid w:val="00C73AB6"/>
    <w:rsid w:val="00C82791"/>
    <w:rsid w:val="00C82C07"/>
    <w:rsid w:val="00C85296"/>
    <w:rsid w:val="00C85455"/>
    <w:rsid w:val="00C92971"/>
    <w:rsid w:val="00C938B5"/>
    <w:rsid w:val="00C9473F"/>
    <w:rsid w:val="00C94E17"/>
    <w:rsid w:val="00CA185B"/>
    <w:rsid w:val="00CB310D"/>
    <w:rsid w:val="00CB48B5"/>
    <w:rsid w:val="00CD1744"/>
    <w:rsid w:val="00CD758A"/>
    <w:rsid w:val="00CF71CE"/>
    <w:rsid w:val="00D044DB"/>
    <w:rsid w:val="00D04BB2"/>
    <w:rsid w:val="00D04BF9"/>
    <w:rsid w:val="00D07B39"/>
    <w:rsid w:val="00D07E58"/>
    <w:rsid w:val="00D21B2E"/>
    <w:rsid w:val="00D21EE4"/>
    <w:rsid w:val="00D2219D"/>
    <w:rsid w:val="00D255C9"/>
    <w:rsid w:val="00D273F8"/>
    <w:rsid w:val="00D32AD4"/>
    <w:rsid w:val="00D3494C"/>
    <w:rsid w:val="00D34B73"/>
    <w:rsid w:val="00D44F05"/>
    <w:rsid w:val="00D517A0"/>
    <w:rsid w:val="00D729E9"/>
    <w:rsid w:val="00D9128B"/>
    <w:rsid w:val="00D924BE"/>
    <w:rsid w:val="00D93959"/>
    <w:rsid w:val="00DA6FEE"/>
    <w:rsid w:val="00DA798C"/>
    <w:rsid w:val="00DB1888"/>
    <w:rsid w:val="00DC0547"/>
    <w:rsid w:val="00DD0DE4"/>
    <w:rsid w:val="00DD5CF6"/>
    <w:rsid w:val="00DE64D9"/>
    <w:rsid w:val="00DF6745"/>
    <w:rsid w:val="00DF719C"/>
    <w:rsid w:val="00E043E6"/>
    <w:rsid w:val="00E27623"/>
    <w:rsid w:val="00E312CB"/>
    <w:rsid w:val="00E318F0"/>
    <w:rsid w:val="00E34CC1"/>
    <w:rsid w:val="00E37772"/>
    <w:rsid w:val="00E45B19"/>
    <w:rsid w:val="00E57F13"/>
    <w:rsid w:val="00E66C2B"/>
    <w:rsid w:val="00E74736"/>
    <w:rsid w:val="00E75428"/>
    <w:rsid w:val="00E83C0C"/>
    <w:rsid w:val="00E91D7F"/>
    <w:rsid w:val="00E951AB"/>
    <w:rsid w:val="00EA528B"/>
    <w:rsid w:val="00EB639B"/>
    <w:rsid w:val="00ED187B"/>
    <w:rsid w:val="00EE301F"/>
    <w:rsid w:val="00EE4117"/>
    <w:rsid w:val="00EE7451"/>
    <w:rsid w:val="00EF55A1"/>
    <w:rsid w:val="00F12A72"/>
    <w:rsid w:val="00F23442"/>
    <w:rsid w:val="00F23E0D"/>
    <w:rsid w:val="00F30301"/>
    <w:rsid w:val="00F47627"/>
    <w:rsid w:val="00F72781"/>
    <w:rsid w:val="00F82680"/>
    <w:rsid w:val="00F83173"/>
    <w:rsid w:val="00F86B6E"/>
    <w:rsid w:val="00FA0F03"/>
    <w:rsid w:val="00FA6292"/>
    <w:rsid w:val="00FB3DE3"/>
    <w:rsid w:val="00FC2550"/>
    <w:rsid w:val="00FC5DEC"/>
    <w:rsid w:val="00FE0A8D"/>
    <w:rsid w:val="00FE628B"/>
    <w:rsid w:val="00FE7144"/>
    <w:rsid w:val="00FF0076"/>
    <w:rsid w:val="00FF0E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EA1E2"/>
  <w15:chartTrackingRefBased/>
  <w15:docId w15:val="{5975169A-46B9-46D9-9781-F13AFBA2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4"/>
        <w:lang w:val="en-US" w:eastAsia="en-US" w:bidi="ar-SA"/>
      </w:rPr>
    </w:rPrDefault>
    <w:pPrDefault>
      <w:pPr>
        <w:spacing w:before="100" w:beforeAutospacing="1" w:after="100" w:afterAutospacing="1"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79C"/>
    <w:pPr>
      <w:suppressAutoHyphens/>
      <w:spacing w:before="0" w:beforeAutospacing="0" w:after="0" w:afterAutospacing="0" w:line="240" w:lineRule="auto"/>
      <w:jc w:val="left"/>
    </w:pPr>
    <w:rPr>
      <w:rFonts w:eastAsia="Times New Roman"/>
      <w:sz w:val="24"/>
      <w:lang w:eastAsia="zh-CN"/>
    </w:rPr>
  </w:style>
  <w:style w:type="paragraph" w:styleId="Heading1">
    <w:name w:val="heading 1"/>
    <w:basedOn w:val="Normal"/>
    <w:next w:val="Normal"/>
    <w:link w:val="Heading1Char"/>
    <w:uiPriority w:val="9"/>
    <w:qFormat/>
    <w:rsid w:val="002B692F"/>
    <w:pPr>
      <w:keepNext/>
      <w:keepLines/>
      <w:spacing w:before="360" w:after="80"/>
      <w:jc w:val="center"/>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2B692F"/>
    <w:pPr>
      <w:keepNext/>
      <w:keepLines/>
      <w:spacing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D93959"/>
    <w:pPr>
      <w:keepNext/>
      <w:keepLines/>
      <w:spacing w:after="80"/>
      <w:outlineLvl w:val="2"/>
    </w:pPr>
    <w:rPr>
      <w:rFonts w:eastAsiaTheme="majorEastAsia" w:cstheme="majorBidi"/>
      <w:color w:val="000000" w:themeColor="text1"/>
      <w:sz w:val="26"/>
      <w:szCs w:val="28"/>
    </w:rPr>
  </w:style>
  <w:style w:type="paragraph" w:styleId="Heading4">
    <w:name w:val="heading 4"/>
    <w:basedOn w:val="Normal"/>
    <w:next w:val="Normal"/>
    <w:link w:val="Heading4Char"/>
    <w:uiPriority w:val="9"/>
    <w:semiHidden/>
    <w:unhideWhenUsed/>
    <w:qFormat/>
    <w:rsid w:val="00D04BF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04BF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04BF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04BF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04BF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04BF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92F"/>
    <w:rPr>
      <w:rFonts w:eastAsiaTheme="majorEastAsia" w:cstheme="majorBidi"/>
      <w:color w:val="000000" w:themeColor="text1"/>
      <w:sz w:val="40"/>
      <w:szCs w:val="40"/>
      <w:lang w:eastAsia="zh-CN"/>
    </w:rPr>
  </w:style>
  <w:style w:type="character" w:customStyle="1" w:styleId="Heading2Char">
    <w:name w:val="Heading 2 Char"/>
    <w:basedOn w:val="DefaultParagraphFont"/>
    <w:link w:val="Heading2"/>
    <w:uiPriority w:val="9"/>
    <w:rsid w:val="002B692F"/>
    <w:rPr>
      <w:rFonts w:eastAsiaTheme="majorEastAsia" w:cstheme="majorBidi"/>
      <w:color w:val="000000" w:themeColor="text1"/>
      <w:sz w:val="32"/>
      <w:szCs w:val="32"/>
      <w:lang w:eastAsia="zh-CN"/>
    </w:rPr>
  </w:style>
  <w:style w:type="character" w:customStyle="1" w:styleId="Heading3Char">
    <w:name w:val="Heading 3 Char"/>
    <w:basedOn w:val="DefaultParagraphFont"/>
    <w:link w:val="Heading3"/>
    <w:uiPriority w:val="9"/>
    <w:semiHidden/>
    <w:rsid w:val="00D93959"/>
    <w:rPr>
      <w:rFonts w:eastAsiaTheme="majorEastAsia" w:cstheme="majorBidi"/>
      <w:color w:val="000000" w:themeColor="text1"/>
      <w:szCs w:val="28"/>
      <w:lang w:eastAsia="zh-CN"/>
    </w:rPr>
  </w:style>
  <w:style w:type="character" w:customStyle="1" w:styleId="Heading4Char">
    <w:name w:val="Heading 4 Char"/>
    <w:basedOn w:val="DefaultParagraphFont"/>
    <w:link w:val="Heading4"/>
    <w:uiPriority w:val="9"/>
    <w:semiHidden/>
    <w:rsid w:val="00D04BF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04BF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04BF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04BF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04BF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04BF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04BF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B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BF9"/>
    <w:pPr>
      <w:numPr>
        <w:ilvl w:val="1"/>
      </w:numPr>
      <w:spacing w:after="160"/>
      <w:ind w:left="283" w:firstLine="53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BF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04BF9"/>
    <w:pPr>
      <w:spacing w:after="160"/>
      <w:jc w:val="center"/>
    </w:pPr>
    <w:rPr>
      <w:i/>
      <w:iCs/>
      <w:color w:val="404040" w:themeColor="text1" w:themeTint="BF"/>
    </w:rPr>
  </w:style>
  <w:style w:type="character" w:customStyle="1" w:styleId="QuoteChar">
    <w:name w:val="Quote Char"/>
    <w:basedOn w:val="DefaultParagraphFont"/>
    <w:link w:val="Quote"/>
    <w:uiPriority w:val="29"/>
    <w:rsid w:val="00D04BF9"/>
    <w:rPr>
      <w:i/>
      <w:iCs/>
      <w:color w:val="404040" w:themeColor="text1" w:themeTint="BF"/>
    </w:rPr>
  </w:style>
  <w:style w:type="paragraph" w:styleId="ListParagraph">
    <w:name w:val="List Paragraph"/>
    <w:basedOn w:val="Normal"/>
    <w:uiPriority w:val="34"/>
    <w:qFormat/>
    <w:rsid w:val="00D04BF9"/>
    <w:pPr>
      <w:ind w:left="720"/>
      <w:contextualSpacing/>
    </w:pPr>
  </w:style>
  <w:style w:type="character" w:styleId="IntenseEmphasis">
    <w:name w:val="Intense Emphasis"/>
    <w:basedOn w:val="DefaultParagraphFont"/>
    <w:uiPriority w:val="21"/>
    <w:qFormat/>
    <w:rsid w:val="00D04BF9"/>
    <w:rPr>
      <w:i/>
      <w:iCs/>
      <w:color w:val="0F4761" w:themeColor="accent1" w:themeShade="BF"/>
    </w:rPr>
  </w:style>
  <w:style w:type="paragraph" w:styleId="IntenseQuote">
    <w:name w:val="Intense Quote"/>
    <w:basedOn w:val="Normal"/>
    <w:next w:val="Normal"/>
    <w:link w:val="IntenseQuoteChar"/>
    <w:uiPriority w:val="30"/>
    <w:qFormat/>
    <w:rsid w:val="00D04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4BF9"/>
    <w:rPr>
      <w:i/>
      <w:iCs/>
      <w:color w:val="0F4761" w:themeColor="accent1" w:themeShade="BF"/>
    </w:rPr>
  </w:style>
  <w:style w:type="character" w:styleId="IntenseReference">
    <w:name w:val="Intense Reference"/>
    <w:basedOn w:val="DefaultParagraphFont"/>
    <w:uiPriority w:val="32"/>
    <w:qFormat/>
    <w:rsid w:val="00D04BF9"/>
    <w:rPr>
      <w:b/>
      <w:bCs/>
      <w:smallCaps/>
      <w:color w:val="0F4761" w:themeColor="accent1" w:themeShade="BF"/>
      <w:spacing w:val="5"/>
    </w:rPr>
  </w:style>
  <w:style w:type="paragraph" w:styleId="Header">
    <w:name w:val="header"/>
    <w:basedOn w:val="Normal"/>
    <w:link w:val="HeaderChar"/>
    <w:uiPriority w:val="99"/>
    <w:unhideWhenUsed/>
    <w:rsid w:val="00D04BF9"/>
    <w:pPr>
      <w:tabs>
        <w:tab w:val="center" w:pos="4680"/>
        <w:tab w:val="right" w:pos="9360"/>
      </w:tabs>
    </w:pPr>
  </w:style>
  <w:style w:type="character" w:customStyle="1" w:styleId="HeaderChar">
    <w:name w:val="Header Char"/>
    <w:basedOn w:val="DefaultParagraphFont"/>
    <w:link w:val="Header"/>
    <w:uiPriority w:val="99"/>
    <w:rsid w:val="00D04BF9"/>
  </w:style>
  <w:style w:type="paragraph" w:styleId="Footer">
    <w:name w:val="footer"/>
    <w:basedOn w:val="Normal"/>
    <w:link w:val="FooterChar"/>
    <w:uiPriority w:val="99"/>
    <w:unhideWhenUsed/>
    <w:rsid w:val="00D04BF9"/>
    <w:pPr>
      <w:tabs>
        <w:tab w:val="center" w:pos="4680"/>
        <w:tab w:val="right" w:pos="9360"/>
      </w:tabs>
    </w:pPr>
  </w:style>
  <w:style w:type="character" w:customStyle="1" w:styleId="FooterChar">
    <w:name w:val="Footer Char"/>
    <w:basedOn w:val="DefaultParagraphFont"/>
    <w:link w:val="Footer"/>
    <w:uiPriority w:val="99"/>
    <w:rsid w:val="00D04BF9"/>
  </w:style>
  <w:style w:type="table" w:styleId="TableGrid">
    <w:name w:val="Table Grid"/>
    <w:basedOn w:val="TableNormal"/>
    <w:uiPriority w:val="39"/>
    <w:rsid w:val="00BF789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A10B8"/>
    <w:rPr>
      <w:color w:val="467886" w:themeColor="hyperlink"/>
      <w:u w:val="single"/>
    </w:rPr>
  </w:style>
  <w:style w:type="paragraph" w:styleId="Caption">
    <w:name w:val="caption"/>
    <w:basedOn w:val="Normal"/>
    <w:next w:val="Normal"/>
    <w:uiPriority w:val="35"/>
    <w:unhideWhenUsed/>
    <w:qFormat/>
    <w:rsid w:val="00C36084"/>
    <w:pPr>
      <w:suppressAutoHyphens w:val="0"/>
      <w:spacing w:after="200"/>
      <w:jc w:val="center"/>
    </w:pPr>
    <w:rPr>
      <w:i/>
      <w:iCs/>
      <w:color w:val="0E2841" w:themeColor="text2"/>
      <w:sz w:val="26"/>
      <w:szCs w:val="26"/>
      <w:lang w:eastAsia="en-US"/>
    </w:rPr>
  </w:style>
  <w:style w:type="paragraph" w:styleId="NormalWeb">
    <w:name w:val="Normal (Web)"/>
    <w:basedOn w:val="Normal"/>
    <w:uiPriority w:val="99"/>
    <w:semiHidden/>
    <w:unhideWhenUsed/>
    <w:rsid w:val="00C36084"/>
    <w:pPr>
      <w:suppressAutoHyphens w:val="0"/>
      <w:spacing w:before="100" w:beforeAutospacing="1" w:after="100" w:afterAutospacing="1"/>
    </w:pPr>
    <w:rPr>
      <w:lang w:eastAsia="en-US"/>
    </w:rPr>
  </w:style>
  <w:style w:type="character" w:styleId="Strong">
    <w:name w:val="Strong"/>
    <w:basedOn w:val="DefaultParagraphFont"/>
    <w:uiPriority w:val="22"/>
    <w:qFormat/>
    <w:rsid w:val="00C36084"/>
    <w:rPr>
      <w:b/>
      <w:bCs/>
    </w:rPr>
  </w:style>
  <w:style w:type="character" w:styleId="UnresolvedMention">
    <w:name w:val="Unresolved Mention"/>
    <w:basedOn w:val="DefaultParagraphFont"/>
    <w:uiPriority w:val="99"/>
    <w:semiHidden/>
    <w:unhideWhenUsed/>
    <w:rsid w:val="00C36084"/>
    <w:rPr>
      <w:color w:val="605E5C"/>
      <w:shd w:val="clear" w:color="auto" w:fill="E1DFDD"/>
    </w:rPr>
  </w:style>
  <w:style w:type="character" w:styleId="FollowedHyperlink">
    <w:name w:val="FollowedHyperlink"/>
    <w:basedOn w:val="DefaultParagraphFont"/>
    <w:uiPriority w:val="99"/>
    <w:semiHidden/>
    <w:unhideWhenUsed/>
    <w:rsid w:val="00C36084"/>
    <w:rPr>
      <w:color w:val="96607D" w:themeColor="followedHyperlink"/>
      <w:u w:val="single"/>
    </w:rPr>
  </w:style>
  <w:style w:type="paragraph" w:styleId="TOCHeading">
    <w:name w:val="TOC Heading"/>
    <w:basedOn w:val="Heading1"/>
    <w:next w:val="Normal"/>
    <w:uiPriority w:val="39"/>
    <w:unhideWhenUsed/>
    <w:qFormat/>
    <w:rsid w:val="00C36084"/>
    <w:pPr>
      <w:suppressAutoHyphens w:val="0"/>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E37772"/>
    <w:pPr>
      <w:tabs>
        <w:tab w:val="right" w:leader="dot" w:pos="8777"/>
      </w:tabs>
      <w:suppressAutoHyphens w:val="0"/>
      <w:spacing w:after="100"/>
      <w:jc w:val="center"/>
    </w:pPr>
    <w:rPr>
      <w:lang w:eastAsia="en-US"/>
    </w:rPr>
  </w:style>
  <w:style w:type="paragraph" w:styleId="TOC2">
    <w:name w:val="toc 2"/>
    <w:basedOn w:val="Normal"/>
    <w:next w:val="Normal"/>
    <w:autoRedefine/>
    <w:uiPriority w:val="39"/>
    <w:unhideWhenUsed/>
    <w:rsid w:val="00C36084"/>
    <w:pPr>
      <w:suppressAutoHyphens w:val="0"/>
      <w:spacing w:after="100"/>
      <w:ind w:left="240"/>
    </w:pPr>
    <w:rPr>
      <w:lang w:eastAsia="en-US"/>
    </w:rPr>
  </w:style>
  <w:style w:type="paragraph" w:styleId="TOC3">
    <w:name w:val="toc 3"/>
    <w:basedOn w:val="Normal"/>
    <w:next w:val="Normal"/>
    <w:autoRedefine/>
    <w:uiPriority w:val="39"/>
    <w:unhideWhenUsed/>
    <w:rsid w:val="00C36084"/>
    <w:pPr>
      <w:suppressAutoHyphens w:val="0"/>
      <w:spacing w:after="100"/>
      <w:ind w:left="480"/>
    </w:pPr>
    <w:rPr>
      <w:lang w:eastAsia="en-US"/>
    </w:rPr>
  </w:style>
  <w:style w:type="paragraph" w:styleId="TableofFigures">
    <w:name w:val="table of figures"/>
    <w:basedOn w:val="Normal"/>
    <w:next w:val="Normal"/>
    <w:uiPriority w:val="99"/>
    <w:unhideWhenUsed/>
    <w:rsid w:val="00C36084"/>
    <w:pPr>
      <w:suppressAutoHyphens w:val="0"/>
    </w:pPr>
    <w:rPr>
      <w:lang w:eastAsia="en-US"/>
    </w:rPr>
  </w:style>
  <w:style w:type="paragraph" w:styleId="Bibliography">
    <w:name w:val="Bibliography"/>
    <w:basedOn w:val="Normal"/>
    <w:next w:val="Normal"/>
    <w:uiPriority w:val="37"/>
    <w:unhideWhenUsed/>
    <w:rsid w:val="00C36084"/>
    <w:pPr>
      <w:tabs>
        <w:tab w:val="left" w:pos="384"/>
      </w:tabs>
      <w:suppressAutoHyphens w:val="0"/>
      <w:ind w:left="384" w:hanging="384"/>
    </w:pPr>
    <w:rPr>
      <w:lang w:eastAsia="en-US"/>
    </w:rPr>
  </w:style>
  <w:style w:type="paragraph" w:styleId="NoSpacing">
    <w:name w:val="No Spacing"/>
    <w:uiPriority w:val="1"/>
    <w:qFormat/>
    <w:rsid w:val="00773450"/>
    <w:pPr>
      <w:suppressAutoHyphens/>
      <w:spacing w:before="0" w:beforeAutospacing="0" w:after="0" w:afterAutospacing="0" w:line="240" w:lineRule="auto"/>
      <w:jc w:val="left"/>
    </w:pPr>
    <w:rPr>
      <w:rFonts w:eastAsia="Times New Roman"/>
      <w:sz w:val="24"/>
      <w:lang w:eastAsia="zh-CN"/>
    </w:rPr>
  </w:style>
  <w:style w:type="paragraph" w:styleId="TOC4">
    <w:name w:val="toc 4"/>
    <w:basedOn w:val="Normal"/>
    <w:next w:val="Normal"/>
    <w:autoRedefine/>
    <w:uiPriority w:val="39"/>
    <w:unhideWhenUsed/>
    <w:rsid w:val="00604E4E"/>
    <w:pPr>
      <w:spacing w:after="100"/>
      <w:ind w:left="720"/>
    </w:pPr>
  </w:style>
  <w:style w:type="paragraph" w:styleId="TOC5">
    <w:name w:val="toc 5"/>
    <w:basedOn w:val="Normal"/>
    <w:next w:val="Normal"/>
    <w:autoRedefine/>
    <w:uiPriority w:val="39"/>
    <w:unhideWhenUsed/>
    <w:rsid w:val="00604E4E"/>
    <w:pPr>
      <w:spacing w:after="100"/>
      <w:ind w:left="960"/>
    </w:pPr>
  </w:style>
  <w:style w:type="paragraph" w:styleId="TOC6">
    <w:name w:val="toc 6"/>
    <w:basedOn w:val="Normal"/>
    <w:next w:val="Normal"/>
    <w:autoRedefine/>
    <w:uiPriority w:val="39"/>
    <w:unhideWhenUsed/>
    <w:rsid w:val="00604E4E"/>
    <w:pPr>
      <w:suppressAutoHyphens w:val="0"/>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604E4E"/>
    <w:pPr>
      <w:suppressAutoHyphens w:val="0"/>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604E4E"/>
    <w:pPr>
      <w:suppressAutoHyphens w:val="0"/>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604E4E"/>
    <w:pPr>
      <w:suppressAutoHyphens w:val="0"/>
      <w:spacing w:after="100" w:line="278" w:lineRule="auto"/>
      <w:ind w:left="1920"/>
    </w:pPr>
    <w:rPr>
      <w:rFonts w:asciiTheme="minorHAnsi" w:eastAsiaTheme="minorEastAsia" w:hAnsiTheme="minorHAnsi" w:cstheme="minorBidi"/>
      <w:kern w:val="2"/>
      <w:lang w:eastAsia="en-US"/>
      <w14:ligatures w14:val="standardContextual"/>
    </w:rPr>
  </w:style>
  <w:style w:type="paragraph" w:styleId="Revision">
    <w:name w:val="Revision"/>
    <w:hidden/>
    <w:uiPriority w:val="99"/>
    <w:semiHidden/>
    <w:rsid w:val="002000B8"/>
    <w:pPr>
      <w:spacing w:before="0" w:beforeAutospacing="0" w:after="0" w:afterAutospacing="0" w:line="240" w:lineRule="auto"/>
      <w:jc w:val="left"/>
    </w:pPr>
    <w:rPr>
      <w:rFonts w:eastAsia="Times New Roman"/>
      <w:sz w:val="24"/>
      <w:lang w:eastAsia="zh-CN"/>
    </w:rPr>
  </w:style>
  <w:style w:type="character" w:styleId="CommentReference">
    <w:name w:val="annotation reference"/>
    <w:basedOn w:val="DefaultParagraphFont"/>
    <w:uiPriority w:val="99"/>
    <w:semiHidden/>
    <w:unhideWhenUsed/>
    <w:rsid w:val="002000B8"/>
    <w:rPr>
      <w:sz w:val="16"/>
      <w:szCs w:val="16"/>
    </w:rPr>
  </w:style>
  <w:style w:type="paragraph" w:styleId="CommentText">
    <w:name w:val="annotation text"/>
    <w:basedOn w:val="Normal"/>
    <w:link w:val="CommentTextChar"/>
    <w:uiPriority w:val="99"/>
    <w:semiHidden/>
    <w:unhideWhenUsed/>
    <w:rsid w:val="002000B8"/>
    <w:rPr>
      <w:sz w:val="20"/>
      <w:szCs w:val="20"/>
    </w:rPr>
  </w:style>
  <w:style w:type="character" w:customStyle="1" w:styleId="CommentTextChar">
    <w:name w:val="Comment Text Char"/>
    <w:basedOn w:val="DefaultParagraphFont"/>
    <w:link w:val="CommentText"/>
    <w:uiPriority w:val="99"/>
    <w:semiHidden/>
    <w:rsid w:val="002000B8"/>
    <w:rPr>
      <w:rFonts w:eastAsia="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2000B8"/>
    <w:rPr>
      <w:b/>
      <w:bCs/>
    </w:rPr>
  </w:style>
  <w:style w:type="character" w:customStyle="1" w:styleId="CommentSubjectChar">
    <w:name w:val="Comment Subject Char"/>
    <w:basedOn w:val="CommentTextChar"/>
    <w:link w:val="CommentSubject"/>
    <w:uiPriority w:val="99"/>
    <w:semiHidden/>
    <w:rsid w:val="002000B8"/>
    <w:rPr>
      <w:rFonts w:eastAsia="Times New Roman"/>
      <w:b/>
      <w:bCs/>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13554">
      <w:bodyDiv w:val="1"/>
      <w:marLeft w:val="0"/>
      <w:marRight w:val="0"/>
      <w:marTop w:val="0"/>
      <w:marBottom w:val="0"/>
      <w:divBdr>
        <w:top w:val="none" w:sz="0" w:space="0" w:color="auto"/>
        <w:left w:val="none" w:sz="0" w:space="0" w:color="auto"/>
        <w:bottom w:val="none" w:sz="0" w:space="0" w:color="auto"/>
        <w:right w:val="none" w:sz="0" w:space="0" w:color="auto"/>
      </w:divBdr>
      <w:divsChild>
        <w:div w:id="1000424715">
          <w:marLeft w:val="0"/>
          <w:marRight w:val="0"/>
          <w:marTop w:val="0"/>
          <w:marBottom w:val="0"/>
          <w:divBdr>
            <w:top w:val="none" w:sz="0" w:space="0" w:color="auto"/>
            <w:left w:val="none" w:sz="0" w:space="0" w:color="auto"/>
            <w:bottom w:val="none" w:sz="0" w:space="0" w:color="auto"/>
            <w:right w:val="none" w:sz="0" w:space="0" w:color="auto"/>
          </w:divBdr>
        </w:div>
        <w:div w:id="1433941063">
          <w:marLeft w:val="0"/>
          <w:marRight w:val="0"/>
          <w:marTop w:val="0"/>
          <w:marBottom w:val="0"/>
          <w:divBdr>
            <w:top w:val="none" w:sz="0" w:space="0" w:color="auto"/>
            <w:left w:val="none" w:sz="0" w:space="0" w:color="auto"/>
            <w:bottom w:val="none" w:sz="0" w:space="0" w:color="auto"/>
            <w:right w:val="none" w:sz="0" w:space="0" w:color="auto"/>
          </w:divBdr>
        </w:div>
        <w:div w:id="287317422">
          <w:marLeft w:val="0"/>
          <w:marRight w:val="0"/>
          <w:marTop w:val="0"/>
          <w:marBottom w:val="0"/>
          <w:divBdr>
            <w:top w:val="none" w:sz="0" w:space="0" w:color="auto"/>
            <w:left w:val="none" w:sz="0" w:space="0" w:color="auto"/>
            <w:bottom w:val="none" w:sz="0" w:space="0" w:color="auto"/>
            <w:right w:val="none" w:sz="0" w:space="0" w:color="auto"/>
          </w:divBdr>
        </w:div>
      </w:divsChild>
    </w:div>
    <w:div w:id="474952809">
      <w:bodyDiv w:val="1"/>
      <w:marLeft w:val="0"/>
      <w:marRight w:val="0"/>
      <w:marTop w:val="0"/>
      <w:marBottom w:val="0"/>
      <w:divBdr>
        <w:top w:val="none" w:sz="0" w:space="0" w:color="auto"/>
        <w:left w:val="none" w:sz="0" w:space="0" w:color="auto"/>
        <w:bottom w:val="none" w:sz="0" w:space="0" w:color="auto"/>
        <w:right w:val="none" w:sz="0" w:space="0" w:color="auto"/>
      </w:divBdr>
      <w:divsChild>
        <w:div w:id="367920553">
          <w:marLeft w:val="0"/>
          <w:marRight w:val="0"/>
          <w:marTop w:val="0"/>
          <w:marBottom w:val="0"/>
          <w:divBdr>
            <w:top w:val="none" w:sz="0" w:space="0" w:color="auto"/>
            <w:left w:val="none" w:sz="0" w:space="0" w:color="auto"/>
            <w:bottom w:val="none" w:sz="0" w:space="0" w:color="auto"/>
            <w:right w:val="none" w:sz="0" w:space="0" w:color="auto"/>
          </w:divBdr>
        </w:div>
      </w:divsChild>
    </w:div>
    <w:div w:id="562646844">
      <w:bodyDiv w:val="1"/>
      <w:marLeft w:val="0"/>
      <w:marRight w:val="0"/>
      <w:marTop w:val="0"/>
      <w:marBottom w:val="0"/>
      <w:divBdr>
        <w:top w:val="none" w:sz="0" w:space="0" w:color="auto"/>
        <w:left w:val="none" w:sz="0" w:space="0" w:color="auto"/>
        <w:bottom w:val="none" w:sz="0" w:space="0" w:color="auto"/>
        <w:right w:val="none" w:sz="0" w:space="0" w:color="auto"/>
      </w:divBdr>
      <w:divsChild>
        <w:div w:id="896477218">
          <w:marLeft w:val="0"/>
          <w:marRight w:val="0"/>
          <w:marTop w:val="0"/>
          <w:marBottom w:val="0"/>
          <w:divBdr>
            <w:top w:val="none" w:sz="0" w:space="0" w:color="auto"/>
            <w:left w:val="none" w:sz="0" w:space="0" w:color="auto"/>
            <w:bottom w:val="none" w:sz="0" w:space="0" w:color="auto"/>
            <w:right w:val="none" w:sz="0" w:space="0" w:color="auto"/>
          </w:divBdr>
        </w:div>
        <w:div w:id="707026657">
          <w:marLeft w:val="0"/>
          <w:marRight w:val="0"/>
          <w:marTop w:val="0"/>
          <w:marBottom w:val="0"/>
          <w:divBdr>
            <w:top w:val="none" w:sz="0" w:space="0" w:color="auto"/>
            <w:left w:val="none" w:sz="0" w:space="0" w:color="auto"/>
            <w:bottom w:val="none" w:sz="0" w:space="0" w:color="auto"/>
            <w:right w:val="none" w:sz="0" w:space="0" w:color="auto"/>
          </w:divBdr>
        </w:div>
        <w:div w:id="115608813">
          <w:marLeft w:val="0"/>
          <w:marRight w:val="0"/>
          <w:marTop w:val="0"/>
          <w:marBottom w:val="0"/>
          <w:divBdr>
            <w:top w:val="none" w:sz="0" w:space="0" w:color="auto"/>
            <w:left w:val="none" w:sz="0" w:space="0" w:color="auto"/>
            <w:bottom w:val="none" w:sz="0" w:space="0" w:color="auto"/>
            <w:right w:val="none" w:sz="0" w:space="0" w:color="auto"/>
          </w:divBdr>
        </w:div>
        <w:div w:id="1594900251">
          <w:marLeft w:val="0"/>
          <w:marRight w:val="0"/>
          <w:marTop w:val="0"/>
          <w:marBottom w:val="0"/>
          <w:divBdr>
            <w:top w:val="none" w:sz="0" w:space="0" w:color="auto"/>
            <w:left w:val="none" w:sz="0" w:space="0" w:color="auto"/>
            <w:bottom w:val="none" w:sz="0" w:space="0" w:color="auto"/>
            <w:right w:val="none" w:sz="0" w:space="0" w:color="auto"/>
          </w:divBdr>
        </w:div>
        <w:div w:id="312679613">
          <w:marLeft w:val="0"/>
          <w:marRight w:val="0"/>
          <w:marTop w:val="0"/>
          <w:marBottom w:val="0"/>
          <w:divBdr>
            <w:top w:val="none" w:sz="0" w:space="0" w:color="auto"/>
            <w:left w:val="none" w:sz="0" w:space="0" w:color="auto"/>
            <w:bottom w:val="none" w:sz="0" w:space="0" w:color="auto"/>
            <w:right w:val="none" w:sz="0" w:space="0" w:color="auto"/>
          </w:divBdr>
        </w:div>
        <w:div w:id="402529100">
          <w:marLeft w:val="0"/>
          <w:marRight w:val="0"/>
          <w:marTop w:val="0"/>
          <w:marBottom w:val="0"/>
          <w:divBdr>
            <w:top w:val="none" w:sz="0" w:space="0" w:color="auto"/>
            <w:left w:val="none" w:sz="0" w:space="0" w:color="auto"/>
            <w:bottom w:val="none" w:sz="0" w:space="0" w:color="auto"/>
            <w:right w:val="none" w:sz="0" w:space="0" w:color="auto"/>
          </w:divBdr>
        </w:div>
        <w:div w:id="1291471767">
          <w:marLeft w:val="0"/>
          <w:marRight w:val="0"/>
          <w:marTop w:val="0"/>
          <w:marBottom w:val="0"/>
          <w:divBdr>
            <w:top w:val="none" w:sz="0" w:space="0" w:color="auto"/>
            <w:left w:val="none" w:sz="0" w:space="0" w:color="auto"/>
            <w:bottom w:val="none" w:sz="0" w:space="0" w:color="auto"/>
            <w:right w:val="none" w:sz="0" w:space="0" w:color="auto"/>
          </w:divBdr>
        </w:div>
        <w:div w:id="2029789161">
          <w:marLeft w:val="0"/>
          <w:marRight w:val="0"/>
          <w:marTop w:val="0"/>
          <w:marBottom w:val="0"/>
          <w:divBdr>
            <w:top w:val="none" w:sz="0" w:space="0" w:color="auto"/>
            <w:left w:val="none" w:sz="0" w:space="0" w:color="auto"/>
            <w:bottom w:val="none" w:sz="0" w:space="0" w:color="auto"/>
            <w:right w:val="none" w:sz="0" w:space="0" w:color="auto"/>
          </w:divBdr>
        </w:div>
        <w:div w:id="781269071">
          <w:marLeft w:val="0"/>
          <w:marRight w:val="0"/>
          <w:marTop w:val="0"/>
          <w:marBottom w:val="0"/>
          <w:divBdr>
            <w:top w:val="none" w:sz="0" w:space="0" w:color="auto"/>
            <w:left w:val="none" w:sz="0" w:space="0" w:color="auto"/>
            <w:bottom w:val="none" w:sz="0" w:space="0" w:color="auto"/>
            <w:right w:val="none" w:sz="0" w:space="0" w:color="auto"/>
          </w:divBdr>
        </w:div>
        <w:div w:id="1101992176">
          <w:marLeft w:val="0"/>
          <w:marRight w:val="0"/>
          <w:marTop w:val="0"/>
          <w:marBottom w:val="0"/>
          <w:divBdr>
            <w:top w:val="none" w:sz="0" w:space="0" w:color="auto"/>
            <w:left w:val="none" w:sz="0" w:space="0" w:color="auto"/>
            <w:bottom w:val="none" w:sz="0" w:space="0" w:color="auto"/>
            <w:right w:val="none" w:sz="0" w:space="0" w:color="auto"/>
          </w:divBdr>
        </w:div>
        <w:div w:id="1091122168">
          <w:marLeft w:val="0"/>
          <w:marRight w:val="0"/>
          <w:marTop w:val="0"/>
          <w:marBottom w:val="0"/>
          <w:divBdr>
            <w:top w:val="none" w:sz="0" w:space="0" w:color="auto"/>
            <w:left w:val="none" w:sz="0" w:space="0" w:color="auto"/>
            <w:bottom w:val="none" w:sz="0" w:space="0" w:color="auto"/>
            <w:right w:val="none" w:sz="0" w:space="0" w:color="auto"/>
          </w:divBdr>
        </w:div>
        <w:div w:id="964850061">
          <w:marLeft w:val="0"/>
          <w:marRight w:val="0"/>
          <w:marTop w:val="0"/>
          <w:marBottom w:val="0"/>
          <w:divBdr>
            <w:top w:val="none" w:sz="0" w:space="0" w:color="auto"/>
            <w:left w:val="none" w:sz="0" w:space="0" w:color="auto"/>
            <w:bottom w:val="none" w:sz="0" w:space="0" w:color="auto"/>
            <w:right w:val="none" w:sz="0" w:space="0" w:color="auto"/>
          </w:divBdr>
        </w:div>
        <w:div w:id="1785616893">
          <w:marLeft w:val="0"/>
          <w:marRight w:val="0"/>
          <w:marTop w:val="0"/>
          <w:marBottom w:val="0"/>
          <w:divBdr>
            <w:top w:val="none" w:sz="0" w:space="0" w:color="auto"/>
            <w:left w:val="none" w:sz="0" w:space="0" w:color="auto"/>
            <w:bottom w:val="none" w:sz="0" w:space="0" w:color="auto"/>
            <w:right w:val="none" w:sz="0" w:space="0" w:color="auto"/>
          </w:divBdr>
        </w:div>
      </w:divsChild>
    </w:div>
    <w:div w:id="779952319">
      <w:bodyDiv w:val="1"/>
      <w:marLeft w:val="0"/>
      <w:marRight w:val="0"/>
      <w:marTop w:val="0"/>
      <w:marBottom w:val="0"/>
      <w:divBdr>
        <w:top w:val="none" w:sz="0" w:space="0" w:color="auto"/>
        <w:left w:val="none" w:sz="0" w:space="0" w:color="auto"/>
        <w:bottom w:val="none" w:sz="0" w:space="0" w:color="auto"/>
        <w:right w:val="none" w:sz="0" w:space="0" w:color="auto"/>
      </w:divBdr>
      <w:divsChild>
        <w:div w:id="880359708">
          <w:marLeft w:val="0"/>
          <w:marRight w:val="0"/>
          <w:marTop w:val="0"/>
          <w:marBottom w:val="0"/>
          <w:divBdr>
            <w:top w:val="none" w:sz="0" w:space="0" w:color="auto"/>
            <w:left w:val="none" w:sz="0" w:space="0" w:color="auto"/>
            <w:bottom w:val="none" w:sz="0" w:space="0" w:color="auto"/>
            <w:right w:val="none" w:sz="0" w:space="0" w:color="auto"/>
          </w:divBdr>
        </w:div>
      </w:divsChild>
    </w:div>
    <w:div w:id="802501663">
      <w:bodyDiv w:val="1"/>
      <w:marLeft w:val="0"/>
      <w:marRight w:val="0"/>
      <w:marTop w:val="0"/>
      <w:marBottom w:val="0"/>
      <w:divBdr>
        <w:top w:val="none" w:sz="0" w:space="0" w:color="auto"/>
        <w:left w:val="none" w:sz="0" w:space="0" w:color="auto"/>
        <w:bottom w:val="none" w:sz="0" w:space="0" w:color="auto"/>
        <w:right w:val="none" w:sz="0" w:space="0" w:color="auto"/>
      </w:divBdr>
    </w:div>
    <w:div w:id="924994914">
      <w:bodyDiv w:val="1"/>
      <w:marLeft w:val="0"/>
      <w:marRight w:val="0"/>
      <w:marTop w:val="0"/>
      <w:marBottom w:val="0"/>
      <w:divBdr>
        <w:top w:val="none" w:sz="0" w:space="0" w:color="auto"/>
        <w:left w:val="none" w:sz="0" w:space="0" w:color="auto"/>
        <w:bottom w:val="none" w:sz="0" w:space="0" w:color="auto"/>
        <w:right w:val="none" w:sz="0" w:space="0" w:color="auto"/>
      </w:divBdr>
      <w:divsChild>
        <w:div w:id="989677497">
          <w:marLeft w:val="0"/>
          <w:marRight w:val="0"/>
          <w:marTop w:val="0"/>
          <w:marBottom w:val="0"/>
          <w:divBdr>
            <w:top w:val="none" w:sz="0" w:space="0" w:color="auto"/>
            <w:left w:val="none" w:sz="0" w:space="0" w:color="auto"/>
            <w:bottom w:val="none" w:sz="0" w:space="0" w:color="auto"/>
            <w:right w:val="none" w:sz="0" w:space="0" w:color="auto"/>
          </w:divBdr>
        </w:div>
        <w:div w:id="876966067">
          <w:marLeft w:val="0"/>
          <w:marRight w:val="0"/>
          <w:marTop w:val="0"/>
          <w:marBottom w:val="0"/>
          <w:divBdr>
            <w:top w:val="none" w:sz="0" w:space="0" w:color="auto"/>
            <w:left w:val="none" w:sz="0" w:space="0" w:color="auto"/>
            <w:bottom w:val="none" w:sz="0" w:space="0" w:color="auto"/>
            <w:right w:val="none" w:sz="0" w:space="0" w:color="auto"/>
          </w:divBdr>
        </w:div>
        <w:div w:id="529145929">
          <w:marLeft w:val="0"/>
          <w:marRight w:val="0"/>
          <w:marTop w:val="0"/>
          <w:marBottom w:val="0"/>
          <w:divBdr>
            <w:top w:val="none" w:sz="0" w:space="0" w:color="auto"/>
            <w:left w:val="none" w:sz="0" w:space="0" w:color="auto"/>
            <w:bottom w:val="none" w:sz="0" w:space="0" w:color="auto"/>
            <w:right w:val="none" w:sz="0" w:space="0" w:color="auto"/>
          </w:divBdr>
        </w:div>
      </w:divsChild>
    </w:div>
    <w:div w:id="959413897">
      <w:bodyDiv w:val="1"/>
      <w:marLeft w:val="0"/>
      <w:marRight w:val="0"/>
      <w:marTop w:val="0"/>
      <w:marBottom w:val="0"/>
      <w:divBdr>
        <w:top w:val="none" w:sz="0" w:space="0" w:color="auto"/>
        <w:left w:val="none" w:sz="0" w:space="0" w:color="auto"/>
        <w:bottom w:val="none" w:sz="0" w:space="0" w:color="auto"/>
        <w:right w:val="none" w:sz="0" w:space="0" w:color="auto"/>
      </w:divBdr>
      <w:divsChild>
        <w:div w:id="1572884993">
          <w:marLeft w:val="0"/>
          <w:marRight w:val="0"/>
          <w:marTop w:val="0"/>
          <w:marBottom w:val="0"/>
          <w:divBdr>
            <w:top w:val="none" w:sz="0" w:space="0" w:color="auto"/>
            <w:left w:val="none" w:sz="0" w:space="0" w:color="auto"/>
            <w:bottom w:val="none" w:sz="0" w:space="0" w:color="auto"/>
            <w:right w:val="none" w:sz="0" w:space="0" w:color="auto"/>
          </w:divBdr>
        </w:div>
      </w:divsChild>
    </w:div>
    <w:div w:id="1157840435">
      <w:bodyDiv w:val="1"/>
      <w:marLeft w:val="0"/>
      <w:marRight w:val="0"/>
      <w:marTop w:val="0"/>
      <w:marBottom w:val="0"/>
      <w:divBdr>
        <w:top w:val="none" w:sz="0" w:space="0" w:color="auto"/>
        <w:left w:val="none" w:sz="0" w:space="0" w:color="auto"/>
        <w:bottom w:val="none" w:sz="0" w:space="0" w:color="auto"/>
        <w:right w:val="none" w:sz="0" w:space="0" w:color="auto"/>
      </w:divBdr>
      <w:divsChild>
        <w:div w:id="216089813">
          <w:marLeft w:val="0"/>
          <w:marRight w:val="0"/>
          <w:marTop w:val="0"/>
          <w:marBottom w:val="0"/>
          <w:divBdr>
            <w:top w:val="none" w:sz="0" w:space="0" w:color="auto"/>
            <w:left w:val="none" w:sz="0" w:space="0" w:color="auto"/>
            <w:bottom w:val="none" w:sz="0" w:space="0" w:color="auto"/>
            <w:right w:val="none" w:sz="0" w:space="0" w:color="auto"/>
          </w:divBdr>
        </w:div>
        <w:div w:id="1017922656">
          <w:marLeft w:val="0"/>
          <w:marRight w:val="0"/>
          <w:marTop w:val="0"/>
          <w:marBottom w:val="0"/>
          <w:divBdr>
            <w:top w:val="none" w:sz="0" w:space="0" w:color="auto"/>
            <w:left w:val="none" w:sz="0" w:space="0" w:color="auto"/>
            <w:bottom w:val="none" w:sz="0" w:space="0" w:color="auto"/>
            <w:right w:val="none" w:sz="0" w:space="0" w:color="auto"/>
          </w:divBdr>
        </w:div>
        <w:div w:id="750079226">
          <w:marLeft w:val="0"/>
          <w:marRight w:val="0"/>
          <w:marTop w:val="0"/>
          <w:marBottom w:val="0"/>
          <w:divBdr>
            <w:top w:val="none" w:sz="0" w:space="0" w:color="auto"/>
            <w:left w:val="none" w:sz="0" w:space="0" w:color="auto"/>
            <w:bottom w:val="none" w:sz="0" w:space="0" w:color="auto"/>
            <w:right w:val="none" w:sz="0" w:space="0" w:color="auto"/>
          </w:divBdr>
        </w:div>
        <w:div w:id="959454583">
          <w:marLeft w:val="0"/>
          <w:marRight w:val="0"/>
          <w:marTop w:val="0"/>
          <w:marBottom w:val="0"/>
          <w:divBdr>
            <w:top w:val="none" w:sz="0" w:space="0" w:color="auto"/>
            <w:left w:val="none" w:sz="0" w:space="0" w:color="auto"/>
            <w:bottom w:val="none" w:sz="0" w:space="0" w:color="auto"/>
            <w:right w:val="none" w:sz="0" w:space="0" w:color="auto"/>
          </w:divBdr>
        </w:div>
        <w:div w:id="1806704108">
          <w:marLeft w:val="0"/>
          <w:marRight w:val="0"/>
          <w:marTop w:val="0"/>
          <w:marBottom w:val="0"/>
          <w:divBdr>
            <w:top w:val="none" w:sz="0" w:space="0" w:color="auto"/>
            <w:left w:val="none" w:sz="0" w:space="0" w:color="auto"/>
            <w:bottom w:val="none" w:sz="0" w:space="0" w:color="auto"/>
            <w:right w:val="none" w:sz="0" w:space="0" w:color="auto"/>
          </w:divBdr>
        </w:div>
        <w:div w:id="1707751006">
          <w:marLeft w:val="0"/>
          <w:marRight w:val="0"/>
          <w:marTop w:val="0"/>
          <w:marBottom w:val="0"/>
          <w:divBdr>
            <w:top w:val="none" w:sz="0" w:space="0" w:color="auto"/>
            <w:left w:val="none" w:sz="0" w:space="0" w:color="auto"/>
            <w:bottom w:val="none" w:sz="0" w:space="0" w:color="auto"/>
            <w:right w:val="none" w:sz="0" w:space="0" w:color="auto"/>
          </w:divBdr>
        </w:div>
        <w:div w:id="1431461836">
          <w:marLeft w:val="0"/>
          <w:marRight w:val="0"/>
          <w:marTop w:val="0"/>
          <w:marBottom w:val="0"/>
          <w:divBdr>
            <w:top w:val="none" w:sz="0" w:space="0" w:color="auto"/>
            <w:left w:val="none" w:sz="0" w:space="0" w:color="auto"/>
            <w:bottom w:val="none" w:sz="0" w:space="0" w:color="auto"/>
            <w:right w:val="none" w:sz="0" w:space="0" w:color="auto"/>
          </w:divBdr>
        </w:div>
        <w:div w:id="1168593079">
          <w:marLeft w:val="0"/>
          <w:marRight w:val="0"/>
          <w:marTop w:val="0"/>
          <w:marBottom w:val="0"/>
          <w:divBdr>
            <w:top w:val="none" w:sz="0" w:space="0" w:color="auto"/>
            <w:left w:val="none" w:sz="0" w:space="0" w:color="auto"/>
            <w:bottom w:val="none" w:sz="0" w:space="0" w:color="auto"/>
            <w:right w:val="none" w:sz="0" w:space="0" w:color="auto"/>
          </w:divBdr>
        </w:div>
        <w:div w:id="611673869">
          <w:marLeft w:val="0"/>
          <w:marRight w:val="0"/>
          <w:marTop w:val="0"/>
          <w:marBottom w:val="0"/>
          <w:divBdr>
            <w:top w:val="none" w:sz="0" w:space="0" w:color="auto"/>
            <w:left w:val="none" w:sz="0" w:space="0" w:color="auto"/>
            <w:bottom w:val="none" w:sz="0" w:space="0" w:color="auto"/>
            <w:right w:val="none" w:sz="0" w:space="0" w:color="auto"/>
          </w:divBdr>
        </w:div>
        <w:div w:id="140968476">
          <w:marLeft w:val="0"/>
          <w:marRight w:val="0"/>
          <w:marTop w:val="0"/>
          <w:marBottom w:val="0"/>
          <w:divBdr>
            <w:top w:val="none" w:sz="0" w:space="0" w:color="auto"/>
            <w:left w:val="none" w:sz="0" w:space="0" w:color="auto"/>
            <w:bottom w:val="none" w:sz="0" w:space="0" w:color="auto"/>
            <w:right w:val="none" w:sz="0" w:space="0" w:color="auto"/>
          </w:divBdr>
        </w:div>
        <w:div w:id="1755013048">
          <w:marLeft w:val="0"/>
          <w:marRight w:val="0"/>
          <w:marTop w:val="0"/>
          <w:marBottom w:val="0"/>
          <w:divBdr>
            <w:top w:val="none" w:sz="0" w:space="0" w:color="auto"/>
            <w:left w:val="none" w:sz="0" w:space="0" w:color="auto"/>
            <w:bottom w:val="none" w:sz="0" w:space="0" w:color="auto"/>
            <w:right w:val="none" w:sz="0" w:space="0" w:color="auto"/>
          </w:divBdr>
        </w:div>
        <w:div w:id="1289160354">
          <w:marLeft w:val="0"/>
          <w:marRight w:val="0"/>
          <w:marTop w:val="0"/>
          <w:marBottom w:val="0"/>
          <w:divBdr>
            <w:top w:val="none" w:sz="0" w:space="0" w:color="auto"/>
            <w:left w:val="none" w:sz="0" w:space="0" w:color="auto"/>
            <w:bottom w:val="none" w:sz="0" w:space="0" w:color="auto"/>
            <w:right w:val="none" w:sz="0" w:space="0" w:color="auto"/>
          </w:divBdr>
        </w:div>
        <w:div w:id="209614569">
          <w:marLeft w:val="0"/>
          <w:marRight w:val="0"/>
          <w:marTop w:val="0"/>
          <w:marBottom w:val="0"/>
          <w:divBdr>
            <w:top w:val="none" w:sz="0" w:space="0" w:color="auto"/>
            <w:left w:val="none" w:sz="0" w:space="0" w:color="auto"/>
            <w:bottom w:val="none" w:sz="0" w:space="0" w:color="auto"/>
            <w:right w:val="none" w:sz="0" w:space="0" w:color="auto"/>
          </w:divBdr>
        </w:div>
      </w:divsChild>
    </w:div>
    <w:div w:id="1440368652">
      <w:bodyDiv w:val="1"/>
      <w:marLeft w:val="0"/>
      <w:marRight w:val="0"/>
      <w:marTop w:val="0"/>
      <w:marBottom w:val="0"/>
      <w:divBdr>
        <w:top w:val="none" w:sz="0" w:space="0" w:color="auto"/>
        <w:left w:val="none" w:sz="0" w:space="0" w:color="auto"/>
        <w:bottom w:val="none" w:sz="0" w:space="0" w:color="auto"/>
        <w:right w:val="none" w:sz="0" w:space="0" w:color="auto"/>
      </w:divBdr>
      <w:divsChild>
        <w:div w:id="1706716385">
          <w:marLeft w:val="0"/>
          <w:marRight w:val="0"/>
          <w:marTop w:val="0"/>
          <w:marBottom w:val="0"/>
          <w:divBdr>
            <w:top w:val="none" w:sz="0" w:space="0" w:color="auto"/>
            <w:left w:val="none" w:sz="0" w:space="0" w:color="auto"/>
            <w:bottom w:val="none" w:sz="0" w:space="0" w:color="auto"/>
            <w:right w:val="none" w:sz="0" w:space="0" w:color="auto"/>
          </w:divBdr>
        </w:div>
      </w:divsChild>
    </w:div>
    <w:div w:id="1642080528">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51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www.youtube.com/watch?v=2IWxNfwXjgk"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footer" Target="footer3.xml"/><Relationship Id="rId16" Type="http://schemas.openxmlformats.org/officeDocument/2006/relationships/hyperlink" Target="https://tanthanhco.vn/" TargetMode="External"/><Relationship Id="rId11" Type="http://schemas.openxmlformats.org/officeDocument/2006/relationships/hyperlink" Target="https://tanthanhco.vn/"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phunthuoctudong.com/" TargetMode="External"/><Relationship Id="rId22" Type="http://schemas.openxmlformats.org/officeDocument/2006/relationships/image" Target="media/image3.png"/><Relationship Id="rId27"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jp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code.visualstudio.com/" TargetMode="External"/><Relationship Id="rId3" Type="http://schemas.openxmlformats.org/officeDocument/2006/relationships/styles" Target="styles.xml"/><Relationship Id="rId12" Type="http://schemas.openxmlformats.org/officeDocument/2006/relationships/hyperlink" Target="https://phunthuoctudong.com/" TargetMode="External"/><Relationship Id="rId17" Type="http://schemas.openxmlformats.org/officeDocument/2006/relationships/comments" Target="comments.xml"/><Relationship Id="rId25"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microsoft.com/office/2018/08/relationships/commentsExtensible" Target="commentsExtensible.xm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php.watch/versions/8.1/releases/8.1.30"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ptri.com/"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www.youtube.com/watch?v=2IWxNfwXjgk" TargetMode="External"/><Relationship Id="rId57" Type="http://schemas.openxmlformats.org/officeDocument/2006/relationships/image" Target="media/image33.png"/><Relationship Id="rId10" Type="http://schemas.openxmlformats.org/officeDocument/2006/relationships/hyperlink" Target="http://www.hoptri.com/"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mysql.com/downloads/" TargetMode="External"/><Relationship Id="rId4" Type="http://schemas.openxmlformats.org/officeDocument/2006/relationships/settings" Target="settings.xml"/><Relationship Id="rId9" Type="http://schemas.openxmlformats.org/officeDocument/2006/relationships/hyperlink" Target="http://phunthuoctudong.com/" TargetMode="External"/><Relationship Id="rId13" Type="http://schemas.openxmlformats.org/officeDocument/2006/relationships/hyperlink" Target="https://phunthuoctudong.com/" TargetMode="External"/><Relationship Id="rId18" Type="http://schemas.microsoft.com/office/2011/relationships/commentsExtended" Target="commentsExtended.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getcomposer.org/" TargetMode="External"/><Relationship Id="rId61" Type="http://schemas.openxmlformats.org/officeDocument/2006/relationships/image" Target="media/image37.png"/><Relationship Id="rId82" Type="http://schemas.openxmlformats.org/officeDocument/2006/relationships/image" Target="media/image58.png"/><Relationship Id="rId1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67444-E127-46FD-998A-9C6E5883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Pages>
  <Words>16071</Words>
  <Characters>91610</Characters>
  <Application>Microsoft Office Word</Application>
  <DocSecurity>0</DocSecurity>
  <Lines>763</Lines>
  <Paragraphs>214</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PHẦN 1: GIỚI THIỆU</vt:lpstr>
      <vt:lpstr>    Đặt vấn đề</vt:lpstr>
      <vt:lpstr>    Lịch sử giải quyết vấn đề</vt:lpstr>
      <vt:lpstr>    Mục tiêu đề tài</vt:lpstr>
      <vt:lpstr>    Đối tượng và phạm vi nghiên cứu</vt:lpstr>
      <vt:lpstr>        4.1. Đối tượng nghiên cứu:</vt:lpstr>
      <vt:lpstr>        4.2. Phạm vi nghiên cứu:</vt:lpstr>
      <vt:lpstr>        4.3. Phương pháp nghiên cứu: </vt:lpstr>
      <vt:lpstr>PHẦN 2: NỘI DUNG</vt:lpstr>
      <vt:lpstr>    CHƯƠNG 1 – ĐẶC TẢ YÊU CẦU</vt:lpstr>
      <vt:lpstr>        1.1 Mô tả đề tài</vt:lpstr>
      <vt:lpstr>        1.2 Các chức năng của hệ thống</vt:lpstr>
      <vt:lpstr>    CHƯƠNG 2 – THIẾT KẾ GIẢI PHÁP</vt:lpstr>
      <vt:lpstr>        2.1 Cơ sở lý thuyết</vt:lpstr>
      <vt:lpstr>        2.2 Sơ đồ usecase của hệ thống</vt:lpstr>
      <vt:lpstr>        2.3 Thiết kế cơ sở dữ liệu</vt:lpstr>
      <vt:lpstr>    CHƯƠNG 3 – CÀI ĐẶT GIẢI PHÁP</vt:lpstr>
      <vt:lpstr>        3.1 Kiến trúc hệ thống</vt:lpstr>
      <vt:lpstr>        3.2 Cài đặt chức năng</vt:lpstr>
      <vt:lpstr>    CHƯƠNG 4 – ĐÁNH GIÁ KIỂM THỬ</vt:lpstr>
      <vt:lpstr>        4.1 Mục tiêu kiểm thử</vt:lpstr>
      <vt:lpstr>        4.2 Kịch bản kiểm thử</vt:lpstr>
      <vt:lpstr>        4.3 Kết quả kiểm thử</vt:lpstr>
    </vt:vector>
  </TitlesOfParts>
  <Company/>
  <LinksUpToDate>false</LinksUpToDate>
  <CharactersWithSpaces>107467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Hồ</dc:creator>
  <cp:keywords/>
  <dc:description/>
  <cp:lastModifiedBy>Thuận Hồ</cp:lastModifiedBy>
  <cp:revision>17</cp:revision>
  <cp:lastPrinted>2025-04-23T01:24:00Z</cp:lastPrinted>
  <dcterms:created xsi:type="dcterms:W3CDTF">2025-04-21T09:14:00Z</dcterms:created>
  <dcterms:modified xsi:type="dcterms:W3CDTF">2025-04-23T01:26:00Z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id="HmPE1mo2"/&gt;&lt;style id="http://www.zotero.org/styles/vietnam-ministry-of-education-and-training-en"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